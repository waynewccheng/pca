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harts/chart1.xml" ContentType="application/vnd.openxmlformats-officedocument.drawingml.chart+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BC4AC0B" w14:textId="64C05DA2" w:rsidR="00971A17" w:rsidDel="00292DB3" w:rsidRDefault="00971A17" w:rsidP="006D3586">
      <w:pPr>
        <w:rPr>
          <w:del w:id="0" w:author="Cheng, Wei-Chung" w:date="2018-07-16T12:18:00Z"/>
          <w:rFonts w:ascii="Arial" w:eastAsia="Times New Roman" w:hAnsi="Arial" w:cs="Arial"/>
          <w:sz w:val="24"/>
          <w:szCs w:val="24"/>
        </w:rPr>
      </w:pPr>
    </w:p>
    <w:p w14:paraId="6308EC53" w14:textId="42D4FE4C" w:rsidR="00971A17" w:rsidDel="00292DB3" w:rsidRDefault="00971A17" w:rsidP="006D3586">
      <w:pPr>
        <w:rPr>
          <w:del w:id="1" w:author="Cheng, Wei-Chung" w:date="2018-07-16T12:18:00Z"/>
          <w:rFonts w:ascii="Arial" w:eastAsia="Times New Roman" w:hAnsi="Arial" w:cs="Arial"/>
          <w:sz w:val="24"/>
          <w:szCs w:val="24"/>
        </w:rPr>
      </w:pPr>
    </w:p>
    <w:p w14:paraId="38C67CCF" w14:textId="002C796A" w:rsidR="00971A17" w:rsidDel="00292DB3" w:rsidRDefault="00971A17" w:rsidP="006D3586">
      <w:pPr>
        <w:rPr>
          <w:del w:id="2" w:author="Cheng, Wei-Chung" w:date="2018-07-16T12:18:00Z"/>
          <w:rFonts w:ascii="Arial" w:eastAsia="Times New Roman" w:hAnsi="Arial" w:cs="Arial"/>
          <w:sz w:val="24"/>
          <w:szCs w:val="24"/>
        </w:rPr>
      </w:pPr>
    </w:p>
    <w:p w14:paraId="31AEDD07" w14:textId="453A75C7" w:rsidR="00971A17" w:rsidRPr="006D3586" w:rsidDel="00292DB3" w:rsidRDefault="00971A17" w:rsidP="00971A17">
      <w:pPr>
        <w:spacing w:after="0" w:line="240" w:lineRule="auto"/>
        <w:rPr>
          <w:del w:id="3" w:author="Cheng, Wei-Chung" w:date="2018-07-16T12:18:00Z"/>
          <w:rFonts w:ascii="Arial" w:eastAsia="Times New Roman" w:hAnsi="Arial" w:cs="Arial"/>
          <w:sz w:val="24"/>
          <w:szCs w:val="24"/>
        </w:rPr>
      </w:pPr>
    </w:p>
    <w:p w14:paraId="7CB8202B" w14:textId="6EC53BD1" w:rsidR="00971A17" w:rsidDel="00292DB3" w:rsidRDefault="00971A17" w:rsidP="00971A17">
      <w:pPr>
        <w:spacing w:after="0" w:line="240" w:lineRule="auto"/>
        <w:rPr>
          <w:del w:id="4" w:author="Cheng, Wei-Chung" w:date="2018-07-16T12:18:00Z"/>
          <w:rFonts w:ascii="Arial" w:eastAsia="Times New Roman" w:hAnsi="Arial" w:cs="Arial"/>
        </w:rPr>
      </w:pPr>
    </w:p>
    <w:p w14:paraId="219528B5" w14:textId="38FB4776" w:rsidR="000B2CC5" w:rsidRDefault="000B2CC5" w:rsidP="006E4805">
      <w:pPr>
        <w:pStyle w:val="Title"/>
      </w:pPr>
      <w:r>
        <w:t>In-</w:t>
      </w:r>
      <w:r w:rsidR="006E4805">
        <w:t>s</w:t>
      </w:r>
      <w:r>
        <w:t>ilico Color</w:t>
      </w:r>
      <w:r w:rsidR="001470F6">
        <w:t xml:space="preserve"> Rendering Simulation for Whole-</w:t>
      </w:r>
      <w:r w:rsidR="006E4805">
        <w:t>s</w:t>
      </w:r>
      <w:r w:rsidR="001470F6">
        <w:t>lide Imaging Scanners with a Spectral Database of Human Tissue Samples</w:t>
      </w:r>
      <w:ins w:id="5" w:author="jocelyn" w:date="2018-07-20T15:21:00Z">
        <w:r w:rsidR="00715B10">
          <w:t xml:space="preserve"> </w:t>
        </w:r>
      </w:ins>
    </w:p>
    <w:p w14:paraId="08A9EB5E" w14:textId="77777777" w:rsidR="001470F6" w:rsidRPr="006D3586" w:rsidRDefault="001470F6" w:rsidP="00971A17">
      <w:pPr>
        <w:spacing w:after="0" w:line="240" w:lineRule="auto"/>
        <w:rPr>
          <w:rFonts w:ascii="Arial" w:eastAsia="Times New Roman" w:hAnsi="Arial" w:cs="Arial"/>
        </w:rPr>
      </w:pPr>
    </w:p>
    <w:p w14:paraId="3EB70CE1" w14:textId="17664E37" w:rsidR="00971A17" w:rsidRPr="006D3586" w:rsidRDefault="00971A17" w:rsidP="00971A17">
      <w:pPr>
        <w:spacing w:after="0" w:line="240" w:lineRule="auto"/>
        <w:rPr>
          <w:rFonts w:ascii="Arial" w:eastAsia="Times New Roman" w:hAnsi="Arial" w:cs="Arial"/>
          <w:sz w:val="24"/>
          <w:szCs w:val="24"/>
        </w:rPr>
      </w:pPr>
      <w:r w:rsidRPr="006D3586">
        <w:rPr>
          <w:rFonts w:ascii="Arial" w:eastAsia="Times New Roman" w:hAnsi="Arial" w:cs="Arial"/>
          <w:color w:val="000000"/>
        </w:rPr>
        <w:t xml:space="preserve">Key words: Whole-slide imaging, </w:t>
      </w:r>
      <w:r w:rsidR="006E4805" w:rsidRPr="006D3586">
        <w:rPr>
          <w:rFonts w:ascii="Arial" w:eastAsia="Times New Roman" w:hAnsi="Arial" w:cs="Arial"/>
          <w:color w:val="000000"/>
        </w:rPr>
        <w:t>digital pathology</w:t>
      </w:r>
      <w:r w:rsidR="006E4805">
        <w:rPr>
          <w:rFonts w:ascii="Arial" w:eastAsia="Times New Roman" w:hAnsi="Arial" w:cs="Arial"/>
          <w:color w:val="000000"/>
        </w:rPr>
        <w:t>,</w:t>
      </w:r>
      <w:r w:rsidR="006E4805" w:rsidRPr="006D3586">
        <w:rPr>
          <w:rFonts w:ascii="Arial" w:eastAsia="Times New Roman" w:hAnsi="Arial" w:cs="Arial"/>
          <w:color w:val="000000"/>
        </w:rPr>
        <w:t xml:space="preserve"> </w:t>
      </w:r>
      <w:r w:rsidRPr="006D3586">
        <w:rPr>
          <w:rFonts w:ascii="Arial" w:eastAsia="Times New Roman" w:hAnsi="Arial" w:cs="Arial"/>
          <w:color w:val="000000"/>
        </w:rPr>
        <w:t xml:space="preserve">color performance, multispectral imaging, </w:t>
      </w:r>
      <w:r w:rsidR="006E4805">
        <w:rPr>
          <w:rFonts w:ascii="Arial" w:eastAsia="Times New Roman" w:hAnsi="Arial" w:cs="Arial"/>
          <w:color w:val="000000"/>
        </w:rPr>
        <w:t>digital phantom</w:t>
      </w:r>
    </w:p>
    <w:p w14:paraId="0F75E5F0" w14:textId="77777777" w:rsidR="00971A17" w:rsidRPr="006D3586" w:rsidRDefault="00971A17" w:rsidP="00971A17">
      <w:pPr>
        <w:spacing w:after="0" w:line="240" w:lineRule="auto"/>
        <w:rPr>
          <w:rFonts w:ascii="Arial" w:eastAsia="Times New Roman" w:hAnsi="Arial" w:cs="Arial"/>
          <w:sz w:val="24"/>
          <w:szCs w:val="24"/>
        </w:rPr>
      </w:pPr>
    </w:p>
    <w:p w14:paraId="08D4D810" w14:textId="77777777" w:rsidR="00954E1C" w:rsidRDefault="00B156F2">
      <w:pPr>
        <w:pStyle w:val="Heading1"/>
        <w:rPr>
          <w:ins w:id="6" w:author="Cheng, Wei-Chung" w:date="2018-07-16T12:23:00Z"/>
          <w:b/>
        </w:rPr>
        <w:pPrChange w:id="7" w:author="Cheng, Wei-Chung" w:date="2018-07-16T12:11:00Z">
          <w:pPr>
            <w:spacing w:after="0" w:line="240" w:lineRule="auto"/>
          </w:pPr>
        </w:pPrChange>
      </w:pPr>
      <w:r w:rsidRPr="00307957">
        <w:rPr>
          <w:b/>
        </w:rPr>
        <w:t>ABSTRACT</w:t>
      </w:r>
    </w:p>
    <w:p w14:paraId="3902E5A1" w14:textId="19FFA9FC" w:rsidR="00971A17" w:rsidRPr="006D3586" w:rsidDel="00A12844" w:rsidRDefault="00971A17">
      <w:pPr>
        <w:pStyle w:val="Heading1"/>
        <w:rPr>
          <w:del w:id="8" w:author="jocelyn" w:date="2018-07-20T14:21:00Z"/>
          <w:sz w:val="24"/>
          <w:szCs w:val="24"/>
        </w:rPr>
        <w:pPrChange w:id="9" w:author="Cheng, Wei-Chung" w:date="2018-07-16T12:11:00Z">
          <w:pPr>
            <w:spacing w:after="0" w:line="240" w:lineRule="auto"/>
          </w:pPr>
        </w:pPrChange>
      </w:pPr>
      <w:del w:id="10" w:author="jocelyn" w:date="2018-07-20T14:21:00Z">
        <w:r w:rsidRPr="00307957" w:rsidDel="00A12844">
          <w:rPr>
            <w:b/>
          </w:rPr>
          <w:delText xml:space="preserve"> </w:delText>
        </w:r>
      </w:del>
      <w:del w:id="11" w:author="jocelyn" w:date="2018-07-17T11:08:00Z">
        <w:r w:rsidRPr="006D3586" w:rsidDel="008D5D2A">
          <w:delText>m</w:delText>
        </w:r>
      </w:del>
      <w:del w:id="12" w:author="jocelyn" w:date="2018-07-20T14:21:00Z">
        <w:r w:rsidRPr="006D3586" w:rsidDel="00A12844">
          <w:delText>ain points (problem, approach, results, conclusion, relevance):</w:delText>
        </w:r>
      </w:del>
    </w:p>
    <w:p w14:paraId="145E682C" w14:textId="26F2EC4C" w:rsidR="008B679F" w:rsidRPr="00B11947" w:rsidDel="00856A24" w:rsidRDefault="00856A24">
      <w:pPr>
        <w:pStyle w:val="Heading1"/>
        <w:rPr>
          <w:del w:id="13" w:author="Jocelyn Liu" w:date="2018-07-18T13:38:00Z"/>
          <w:rFonts w:ascii="Arial" w:eastAsia="Times New Roman" w:hAnsi="Arial" w:cs="Arial"/>
          <w:color w:val="000000"/>
          <w:sz w:val="22"/>
          <w:szCs w:val="22"/>
          <w:rPrChange w:id="14" w:author="jocelyn" w:date="2018-07-20T13:11:00Z">
            <w:rPr>
              <w:del w:id="15" w:author="Jocelyn Liu" w:date="2018-07-18T13:38:00Z"/>
              <w:rFonts w:ascii="Calibri" w:hAnsi="Calibri" w:cs="Calibri"/>
              <w:color w:val="222222"/>
              <w:sz w:val="22"/>
              <w:szCs w:val="22"/>
              <w:shd w:val="clear" w:color="auto" w:fill="FFFFFF"/>
            </w:rPr>
          </w:rPrChange>
        </w:rPr>
      </w:pPr>
      <w:ins w:id="16" w:author="Jocelyn Liu" w:date="2018-07-18T13:38:00Z">
        <w:r w:rsidRPr="00B11947">
          <w:rPr>
            <w:rFonts w:ascii="Arial" w:eastAsia="Times New Roman" w:hAnsi="Arial" w:cs="Arial"/>
            <w:color w:val="000000"/>
            <w:sz w:val="22"/>
            <w:szCs w:val="22"/>
            <w:rPrChange w:id="17" w:author="jocelyn" w:date="2018-07-20T13:11:00Z">
              <w:rPr>
                <w:rFonts w:ascii="Calibri" w:hAnsi="Calibri" w:cs="Calibri"/>
                <w:color w:val="222222"/>
                <w:shd w:val="clear" w:color="auto" w:fill="FFFFFF"/>
              </w:rPr>
            </w:rPrChange>
          </w:rPr>
          <w:t>Remotely assessing the color performance of whole-slide imaging (WSI) scanners is challenging due to the lack of a standardized, histologically meaningful color phantom. Without such a physical phantom, the color rendering of real biological tissue slides is difficult to be appreciated by potential customers or regulatory bodies who do not have physical access to the devices. In this study, digital slide phantoms were created to address the challenge. A digital slide phantom is a volumetric data cube where each voxel contains the spectral transmittance properties of a real tissue sample. The per-pixel spectral transmittance of eight tissue samples, including human liver, lung, colon, kidney, bladder, breast, brain, and uterine, were measured with a multispectral imaging system. Based on the spectral data, a WSI scanner manufacturer can apply the light source, the characteristics of the camera, and the post-acquisition color processing to generate the color images expected from the WSI scanner for remote customers. The customers can evaluate multiple WSI scanners from different manufacturers remotely by comparing the rendered color images based on the same digital phantom. A color rendering simulator was created to demonstrate the use of the spectral database. The experiment results show XXX. The spectral database is sharable in the public domain.</w:t>
        </w:r>
      </w:ins>
      <w:ins w:id="18" w:author="jocelyn" w:date="2018-07-17T08:36:00Z">
        <w:del w:id="19" w:author="Jocelyn Liu" w:date="2018-07-18T13:38:00Z">
          <w:r w:rsidR="008B679F" w:rsidRPr="00B11947" w:rsidDel="00856A24">
            <w:rPr>
              <w:rFonts w:ascii="Arial" w:eastAsia="Times New Roman" w:hAnsi="Arial" w:cs="Arial"/>
              <w:color w:val="000000"/>
              <w:sz w:val="22"/>
              <w:szCs w:val="22"/>
              <w:rPrChange w:id="20" w:author="jocelyn" w:date="2018-07-20T13:11:00Z">
                <w:rPr>
                  <w:rFonts w:ascii="Arial" w:eastAsia="Times New Roman" w:hAnsi="Arial" w:cs="Arial"/>
                  <w:color w:val="000000"/>
                </w:rPr>
              </w:rPrChange>
            </w:rPr>
            <w:delText>Whole-slide imaging (WSI) and the growing field of digital microscopy present a new and efficient means for pathologists to share and analyze cell culture data. However, the technology is not yet widely accepted because of a lack of device regulation and research on the color nuances in display necessary for primary diagnosis in the lab.</w:delText>
          </w:r>
        </w:del>
      </w:ins>
    </w:p>
    <w:p w14:paraId="309FF95D" w14:textId="77777777" w:rsidR="00856A24" w:rsidRPr="00B11947" w:rsidRDefault="00856A24">
      <w:pPr>
        <w:rPr>
          <w:ins w:id="21" w:author="Jocelyn Liu" w:date="2018-07-18T13:38:00Z"/>
          <w:rFonts w:ascii="Arial" w:eastAsia="Times New Roman" w:hAnsi="Arial" w:cs="Arial"/>
          <w:color w:val="000000"/>
          <w:rPrChange w:id="22" w:author="jocelyn" w:date="2018-07-20T13:11:00Z">
            <w:rPr>
              <w:ins w:id="23" w:author="Jocelyn Liu" w:date="2018-07-18T13:38:00Z"/>
              <w:rFonts w:ascii="Arial" w:eastAsia="Times New Roman" w:hAnsi="Arial" w:cs="Arial"/>
            </w:rPr>
          </w:rPrChange>
        </w:rPr>
        <w:pPrChange w:id="24" w:author="Jocelyn Liu" w:date="2018-07-18T13:38:00Z">
          <w:pPr>
            <w:spacing w:after="0" w:line="240" w:lineRule="auto"/>
          </w:pPr>
        </w:pPrChange>
      </w:pPr>
    </w:p>
    <w:p w14:paraId="04CF1EC7" w14:textId="521FC233" w:rsidR="008B679F" w:rsidRPr="00800318" w:rsidDel="00856A24" w:rsidRDefault="008B679F" w:rsidP="008B679F">
      <w:pPr>
        <w:spacing w:after="0" w:line="240" w:lineRule="auto"/>
        <w:rPr>
          <w:ins w:id="25" w:author="jocelyn" w:date="2018-07-17T08:36:00Z"/>
          <w:del w:id="26" w:author="Jocelyn Liu" w:date="2018-07-18T13:38:00Z"/>
          <w:rFonts w:ascii="Arial" w:eastAsia="Times New Roman" w:hAnsi="Arial" w:cs="Arial"/>
          <w:color w:val="000000"/>
        </w:rPr>
      </w:pPr>
      <w:ins w:id="27" w:author="jocelyn" w:date="2018-07-17T08:36:00Z">
        <w:del w:id="28" w:author="Jocelyn Liu" w:date="2018-07-18T13:38:00Z">
          <w:r w:rsidDel="00856A24">
            <w:rPr>
              <w:rFonts w:ascii="Arial" w:eastAsia="Times New Roman" w:hAnsi="Arial" w:cs="Arial"/>
              <w:color w:val="000000"/>
            </w:rPr>
            <w:delText xml:space="preserve">Construction of a color truth database as </w:delText>
          </w:r>
        </w:del>
      </w:ins>
      <w:ins w:id="29" w:author="jocelyn" w:date="2018-07-17T14:04:00Z">
        <w:del w:id="30" w:author="Jocelyn Liu" w:date="2018-07-18T13:38:00Z">
          <w:r w:rsidR="00B97992" w:rsidDel="00856A24">
            <w:rPr>
              <w:rFonts w:ascii="Arial" w:eastAsia="Times New Roman" w:hAnsi="Arial" w:cs="Arial"/>
            </w:rPr>
            <w:delText>histologically meaningful color phantom</w:delText>
          </w:r>
          <w:r w:rsidR="00B97992" w:rsidDel="00856A24">
            <w:rPr>
              <w:rFonts w:ascii="Arial" w:eastAsia="Times New Roman" w:hAnsi="Arial" w:cs="Arial"/>
              <w:color w:val="000000"/>
            </w:rPr>
            <w:delText xml:space="preserve"> </w:delText>
          </w:r>
        </w:del>
      </w:ins>
      <w:ins w:id="31" w:author="jocelyn" w:date="2018-07-17T08:36:00Z">
        <w:del w:id="32" w:author="Jocelyn Liu" w:date="2018-07-18T13:38:00Z">
          <w:r w:rsidDel="00856A24">
            <w:rPr>
              <w:rFonts w:ascii="Arial" w:eastAsia="Times New Roman" w:hAnsi="Arial" w:cs="Arial"/>
              <w:color w:val="000000"/>
            </w:rPr>
            <w:delText>is a step in beginning to remedy this issue. One healthy core from eight individual Biomax tissue microarrays</w:delText>
          </w:r>
          <w:r w:rsidRPr="006D3586" w:rsidDel="00856A24">
            <w:rPr>
              <w:rFonts w:ascii="Arial" w:eastAsia="Times New Roman" w:hAnsi="Arial" w:cs="Arial"/>
              <w:color w:val="000000"/>
            </w:rPr>
            <w:delText xml:space="preserve"> </w:delText>
          </w:r>
          <w:r w:rsidDel="00856A24">
            <w:rPr>
              <w:rFonts w:ascii="Arial" w:eastAsia="Times New Roman" w:hAnsi="Arial" w:cs="Arial"/>
              <w:color w:val="000000"/>
            </w:rPr>
            <w:delText>was</w:delText>
          </w:r>
          <w:r w:rsidRPr="006D3586" w:rsidDel="00856A24">
            <w:rPr>
              <w:rFonts w:ascii="Arial" w:eastAsia="Times New Roman" w:hAnsi="Arial" w:cs="Arial"/>
              <w:color w:val="000000"/>
            </w:rPr>
            <w:delText xml:space="preserve"> scanned </w:delText>
          </w:r>
          <w:r w:rsidDel="00856A24">
            <w:rPr>
              <w:rFonts w:ascii="Arial" w:eastAsia="Times New Roman" w:hAnsi="Arial" w:cs="Arial"/>
              <w:color w:val="000000"/>
            </w:rPr>
            <w:delText xml:space="preserve">with a multispectral imaging system. The </w:delText>
          </w:r>
          <w:r w:rsidRPr="006D3586" w:rsidDel="00856A24">
            <w:rPr>
              <w:rFonts w:ascii="Arial" w:eastAsia="Times New Roman" w:hAnsi="Arial" w:cs="Arial"/>
              <w:color w:val="000000"/>
            </w:rPr>
            <w:delText>spectral data</w:delText>
          </w:r>
          <w:r w:rsidDel="00856A24">
            <w:rPr>
              <w:rFonts w:ascii="Arial" w:eastAsia="Times New Roman" w:hAnsi="Arial" w:cs="Arial"/>
              <w:color w:val="000000"/>
            </w:rPr>
            <w:delText xml:space="preserve"> was</w:delText>
          </w:r>
          <w:r w:rsidRPr="006D3586" w:rsidDel="00856A24">
            <w:rPr>
              <w:rFonts w:ascii="Arial" w:eastAsia="Times New Roman" w:hAnsi="Arial" w:cs="Arial"/>
              <w:color w:val="000000"/>
            </w:rPr>
            <w:delText xml:space="preserve"> synthesized into a database</w:delText>
          </w:r>
          <w:r w:rsidDel="00856A24">
            <w:rPr>
              <w:rFonts w:ascii="Arial" w:eastAsia="Times New Roman" w:hAnsi="Arial" w:cs="Arial"/>
              <w:color w:val="000000"/>
            </w:rPr>
            <w:delText xml:space="preserve"> and subsequent color rendering simulator</w:delText>
          </w:r>
          <w:r w:rsidRPr="006D3586" w:rsidDel="00856A24">
            <w:rPr>
              <w:rFonts w:ascii="Arial" w:eastAsia="Times New Roman" w:hAnsi="Arial" w:cs="Arial"/>
              <w:color w:val="000000"/>
            </w:rPr>
            <w:delText>.</w:delText>
          </w:r>
          <w:r w:rsidDel="00856A24">
            <w:rPr>
              <w:rFonts w:ascii="Arial" w:eastAsia="Times New Roman" w:hAnsi="Arial" w:cs="Arial"/>
              <w:color w:val="000000"/>
            </w:rPr>
            <w:delText xml:space="preserve"> </w:delText>
          </w:r>
          <w:r w:rsidDel="00856A24">
            <w:rPr>
              <w:rFonts w:ascii="Arial" w:eastAsia="Times New Roman" w:hAnsi="Arial" w:cs="Arial"/>
            </w:rPr>
            <w:delText>Color performance is inherently difficult to quantify and the spectral database and simulator present a standard of reference for color truth and conduit for performance information that can aid in standardization for manufacture and calibration of future WSI scanners.</w:delText>
          </w:r>
        </w:del>
      </w:ins>
      <w:ins w:id="33" w:author="jocelyn" w:date="2018-07-17T14:21:00Z">
        <w:del w:id="34" w:author="Jocelyn Liu" w:date="2018-07-18T13:38:00Z">
          <w:r w:rsidR="006C30C4" w:rsidDel="00856A24">
            <w:rPr>
              <w:rFonts w:ascii="Arial" w:eastAsia="Times New Roman" w:hAnsi="Arial" w:cs="Arial"/>
            </w:rPr>
            <w:delText xml:space="preserve"> </w:delText>
          </w:r>
        </w:del>
      </w:ins>
    </w:p>
    <w:p w14:paraId="3F30293B" w14:textId="7C72DE51" w:rsidR="00971A17" w:rsidRPr="006D3586" w:rsidDel="008B679F" w:rsidRDefault="00971A17" w:rsidP="00971A17">
      <w:pPr>
        <w:spacing w:after="0" w:line="240" w:lineRule="auto"/>
        <w:rPr>
          <w:del w:id="35" w:author="jocelyn" w:date="2018-07-17T08:36:00Z"/>
          <w:rFonts w:ascii="Arial" w:eastAsia="Times New Roman" w:hAnsi="Arial" w:cs="Arial"/>
          <w:sz w:val="24"/>
          <w:szCs w:val="24"/>
        </w:rPr>
      </w:pPr>
      <w:del w:id="36" w:author="jocelyn" w:date="2018-07-17T08:36:00Z">
        <w:r w:rsidRPr="006D3586" w:rsidDel="008B679F">
          <w:rPr>
            <w:rFonts w:ascii="Arial" w:eastAsia="Times New Roman" w:hAnsi="Arial" w:cs="Arial"/>
            <w:color w:val="000000"/>
          </w:rPr>
          <w:delText>1- Whole-slide imaging (WSI) and the growing field of digital microscopy present a new and efficient means for pathologists to share and analyze cell culture data.</w:delText>
        </w:r>
      </w:del>
    </w:p>
    <w:p w14:paraId="35AA8ACF" w14:textId="64F40EE0" w:rsidR="00971A17" w:rsidDel="008B679F" w:rsidRDefault="00971A17" w:rsidP="00971A17">
      <w:pPr>
        <w:spacing w:after="0" w:line="240" w:lineRule="auto"/>
        <w:rPr>
          <w:del w:id="37" w:author="jocelyn" w:date="2018-07-17T08:36:00Z"/>
          <w:rFonts w:ascii="Arial" w:eastAsia="Times New Roman" w:hAnsi="Arial" w:cs="Arial"/>
          <w:color w:val="000000"/>
        </w:rPr>
      </w:pPr>
      <w:del w:id="38" w:author="jocelyn" w:date="2018-07-17T08:36:00Z">
        <w:r w:rsidRPr="006D3586" w:rsidDel="008B679F">
          <w:rPr>
            <w:rFonts w:ascii="Arial" w:eastAsia="Times New Roman" w:hAnsi="Arial" w:cs="Arial"/>
            <w:color w:val="000000"/>
          </w:rPr>
          <w:delText xml:space="preserve">2- The database will provide an opportunity for </w:delText>
        </w:r>
        <w:commentRangeStart w:id="39"/>
        <w:r w:rsidRPr="006D3586" w:rsidDel="008B679F">
          <w:rPr>
            <w:rFonts w:ascii="Arial" w:eastAsia="Times New Roman" w:hAnsi="Arial" w:cs="Arial"/>
            <w:color w:val="000000"/>
          </w:rPr>
          <w:delText xml:space="preserve">pathologists </w:delText>
        </w:r>
        <w:commentRangeEnd w:id="39"/>
        <w:r w:rsidDel="008B679F">
          <w:rPr>
            <w:rStyle w:val="CommentReference"/>
          </w:rPr>
          <w:commentReference w:id="39"/>
        </w:r>
        <w:r w:rsidRPr="006D3586" w:rsidDel="008B679F">
          <w:rPr>
            <w:rFonts w:ascii="Arial" w:eastAsia="Times New Roman" w:hAnsi="Arial" w:cs="Arial"/>
            <w:color w:val="000000"/>
          </w:rPr>
          <w:delText>to share data and train quantitatively rather than with atlas or visually, as has been done in the past.</w:delText>
        </w:r>
      </w:del>
    </w:p>
    <w:p w14:paraId="7DDAEE8F" w14:textId="15100541" w:rsidR="00971A17" w:rsidRPr="008B7349" w:rsidDel="008B679F" w:rsidRDefault="001470F6" w:rsidP="00971A17">
      <w:pPr>
        <w:spacing w:after="0" w:line="240" w:lineRule="auto"/>
        <w:rPr>
          <w:del w:id="40" w:author="jocelyn" w:date="2018-07-17T08:36:00Z"/>
          <w:rFonts w:ascii="Arial" w:eastAsia="Times New Roman" w:hAnsi="Arial" w:cs="Arial"/>
          <w:color w:val="000000"/>
        </w:rPr>
      </w:pPr>
      <w:del w:id="41" w:author="jocelyn" w:date="2018-07-17T08:36:00Z">
        <w:r w:rsidDel="008B679F">
          <w:rPr>
            <w:rFonts w:ascii="Arial" w:eastAsia="Times New Roman" w:hAnsi="Arial" w:cs="Arial"/>
            <w:color w:val="000000"/>
          </w:rPr>
          <w:delText>3</w:delText>
        </w:r>
        <w:r w:rsidR="00971A17" w:rsidDel="008B679F">
          <w:rPr>
            <w:rFonts w:ascii="Arial" w:eastAsia="Times New Roman" w:hAnsi="Arial" w:cs="Arial"/>
            <w:color w:val="000000"/>
          </w:rPr>
          <w:delText xml:space="preserve">- </w:delText>
        </w:r>
        <w:r w:rsidR="0093395C" w:rsidDel="008B679F">
          <w:rPr>
            <w:rFonts w:ascii="Arial" w:eastAsia="Times New Roman" w:hAnsi="Arial" w:cs="Arial"/>
            <w:color w:val="000000"/>
          </w:rPr>
          <w:delText>Eight</w:delText>
        </w:r>
        <w:r w:rsidR="00971A17" w:rsidRPr="006D3586" w:rsidDel="008B679F">
          <w:rPr>
            <w:rFonts w:ascii="Arial" w:eastAsia="Times New Roman" w:hAnsi="Arial" w:cs="Arial"/>
            <w:color w:val="000000"/>
          </w:rPr>
          <w:delText xml:space="preserve"> Biomax samples will be scanned and the spectral data synthesized into a database</w:delText>
        </w:r>
        <w:r w:rsidR="00B156F2" w:rsidDel="008B679F">
          <w:rPr>
            <w:rFonts w:ascii="Arial" w:eastAsia="Times New Roman" w:hAnsi="Arial" w:cs="Arial"/>
            <w:color w:val="000000"/>
          </w:rPr>
          <w:delText xml:space="preserve"> and subsequent simulator</w:delText>
        </w:r>
        <w:r w:rsidR="00971A17" w:rsidRPr="006D3586" w:rsidDel="008B679F">
          <w:rPr>
            <w:rFonts w:ascii="Arial" w:eastAsia="Times New Roman" w:hAnsi="Arial" w:cs="Arial"/>
            <w:color w:val="000000"/>
          </w:rPr>
          <w:delText>.</w:delText>
        </w:r>
      </w:del>
    </w:p>
    <w:p w14:paraId="41C518BA" w14:textId="0D586D1B" w:rsidR="00971A17" w:rsidDel="008B679F" w:rsidRDefault="001470F6" w:rsidP="00971A17">
      <w:pPr>
        <w:spacing w:after="0" w:line="240" w:lineRule="auto"/>
        <w:rPr>
          <w:ins w:id="42" w:author="Cheng, Wei-Chung" w:date="2018-07-16T01:54:00Z"/>
          <w:del w:id="43" w:author="jocelyn" w:date="2018-07-17T08:36:00Z"/>
          <w:rFonts w:ascii="Arial" w:eastAsia="Times New Roman" w:hAnsi="Arial" w:cs="Arial"/>
        </w:rPr>
      </w:pPr>
      <w:del w:id="44" w:author="jocelyn" w:date="2018-07-17T08:36:00Z">
        <w:r w:rsidDel="008B679F">
          <w:rPr>
            <w:rFonts w:ascii="Arial" w:eastAsia="Times New Roman" w:hAnsi="Arial" w:cs="Arial"/>
          </w:rPr>
          <w:delText>4- Color performance is difficult to quantify and the spectral database and simulator present a standard of reference for color truth that can aid in the manufacture and calibration of future WSI scanners.</w:delText>
        </w:r>
      </w:del>
    </w:p>
    <w:p w14:paraId="4373F311" w14:textId="595A6C75" w:rsidR="00954E1C" w:rsidDel="008D5D2A" w:rsidRDefault="00954E1C" w:rsidP="00971A17">
      <w:pPr>
        <w:spacing w:after="0" w:line="240" w:lineRule="auto"/>
        <w:rPr>
          <w:ins w:id="45" w:author="Cheng, Wei-Chung" w:date="2018-07-16T13:08:00Z"/>
          <w:del w:id="46" w:author="jocelyn" w:date="2018-07-17T11:04:00Z"/>
          <w:rFonts w:ascii="Arial" w:eastAsia="Times New Roman" w:hAnsi="Arial" w:cs="Arial"/>
        </w:rPr>
      </w:pPr>
    </w:p>
    <w:p w14:paraId="79109D9B" w14:textId="5E3D3609" w:rsidR="00470753" w:rsidDel="00B34012" w:rsidRDefault="00470753" w:rsidP="00470753">
      <w:pPr>
        <w:rPr>
          <w:moveFrom w:id="47" w:author="jocelyn" w:date="2018-07-17T10:54:00Z"/>
          <w:rFonts w:ascii="Arial" w:hAnsi="Arial" w:cs="Arial"/>
        </w:rPr>
      </w:pPr>
      <w:moveFromRangeStart w:id="48" w:author="jocelyn" w:date="2018-07-17T10:54:00Z" w:name="move519588225"/>
      <w:commentRangeStart w:id="49"/>
      <w:moveFrom w:id="50" w:author="jocelyn" w:date="2018-07-17T10:54:00Z">
        <w:r w:rsidDel="00B34012">
          <w:rPr>
            <w:rFonts w:ascii="Arial" w:hAnsi="Arial" w:cs="Arial"/>
          </w:rPr>
          <w:t>Objective</w:t>
        </w:r>
        <w:commentRangeEnd w:id="49"/>
        <w:r w:rsidDel="00B34012">
          <w:rPr>
            <w:rStyle w:val="CommentReference"/>
          </w:rPr>
          <w:commentReference w:id="49"/>
        </w:r>
      </w:moveFrom>
    </w:p>
    <w:p w14:paraId="7CFFB6B1" w14:textId="4100C4DF" w:rsidR="00470753" w:rsidDel="00B34012" w:rsidRDefault="00470753" w:rsidP="00971A17">
      <w:pPr>
        <w:spacing w:after="0" w:line="240" w:lineRule="auto"/>
        <w:rPr>
          <w:moveFrom w:id="51" w:author="jocelyn" w:date="2018-07-17T10:54:00Z"/>
          <w:rFonts w:ascii="Arial" w:eastAsia="Times New Roman" w:hAnsi="Arial" w:cs="Arial"/>
        </w:rPr>
      </w:pPr>
      <w:moveFrom w:id="52" w:author="jocelyn" w:date="2018-07-17T10:54:00Z">
        <w:r w:rsidDel="00B34012">
          <w:rPr>
            <w:rFonts w:ascii="Arial" w:hAnsi="Arial" w:cs="Arial"/>
          </w:rPr>
          <w:t>The objective of this pilot project is to image eight healthy H&amp;E stained tissue cores from Biomax FFPE TMA slides and use the per pixel spectral data to construct a reference database for the manufacture of third party whole slide imaging, or WSI, scanners</w:t>
        </w:r>
      </w:moveFrom>
    </w:p>
    <w:p w14:paraId="1CA02BEA" w14:textId="2DBFBDFD" w:rsidR="00954E1C" w:rsidDel="00B34012" w:rsidRDefault="00954E1C" w:rsidP="00954E1C">
      <w:pPr>
        <w:spacing w:after="0" w:line="240" w:lineRule="auto"/>
        <w:rPr>
          <w:moveFrom w:id="53" w:author="jocelyn" w:date="2018-07-17T10:54:00Z"/>
          <w:rStyle w:val="Heading2Char"/>
        </w:rPr>
      </w:pPr>
      <w:moveFrom w:id="54" w:author="jocelyn" w:date="2018-07-17T10:54:00Z">
        <w:r w:rsidDel="00B34012">
          <w:rPr>
            <w:rStyle w:val="Heading2Char"/>
          </w:rPr>
          <w:t>Story</w:t>
        </w:r>
        <w:r w:rsidR="00D9578A" w:rsidDel="00B34012">
          <w:rPr>
            <w:rStyle w:val="Heading2Char"/>
          </w:rPr>
          <w:t>?</w:t>
        </w:r>
      </w:moveFrom>
    </w:p>
    <w:p w14:paraId="6A1D6174" w14:textId="70375481" w:rsidR="004B7AC8" w:rsidDel="00B34012" w:rsidRDefault="006E4805" w:rsidP="00971A17">
      <w:pPr>
        <w:spacing w:after="0" w:line="240" w:lineRule="auto"/>
        <w:rPr>
          <w:moveFrom w:id="55" w:author="jocelyn" w:date="2018-07-17T10:54:00Z"/>
          <w:rFonts w:ascii="Arial" w:eastAsia="Times New Roman" w:hAnsi="Arial" w:cs="Arial"/>
        </w:rPr>
      </w:pPr>
      <w:moveFrom w:id="56" w:author="jocelyn" w:date="2018-07-17T10:54:00Z">
        <w:r w:rsidDel="00B34012">
          <w:rPr>
            <w:rFonts w:ascii="Arial" w:eastAsia="Times New Roman" w:hAnsi="Arial" w:cs="Arial"/>
          </w:rPr>
          <w:t xml:space="preserve">Remotely assessing color performance of whole-slide imaging scanners is challenging due to </w:t>
        </w:r>
        <w:r w:rsidR="003610F5" w:rsidDel="00B34012">
          <w:rPr>
            <w:rFonts w:ascii="Arial" w:eastAsia="Times New Roman" w:hAnsi="Arial" w:cs="Arial"/>
          </w:rPr>
          <w:t>the lack of a standard</w:t>
        </w:r>
        <w:r w:rsidR="000D5194" w:rsidDel="00B34012">
          <w:rPr>
            <w:rFonts w:ascii="Arial" w:eastAsia="Times New Roman" w:hAnsi="Arial" w:cs="Arial"/>
          </w:rPr>
          <w:t>ized</w:t>
        </w:r>
        <w:r w:rsidR="003610F5" w:rsidDel="00B34012">
          <w:rPr>
            <w:rFonts w:ascii="Arial" w:eastAsia="Times New Roman" w:hAnsi="Arial" w:cs="Arial"/>
          </w:rPr>
          <w:t xml:space="preserve">, histologically meaningful color </w:t>
        </w:r>
        <w:r w:rsidR="000D5194" w:rsidDel="00B34012">
          <w:rPr>
            <w:rFonts w:ascii="Arial" w:eastAsia="Times New Roman" w:hAnsi="Arial" w:cs="Arial"/>
          </w:rPr>
          <w:t>phantom</w:t>
        </w:r>
        <w:r w:rsidR="003610F5" w:rsidDel="00B34012">
          <w:rPr>
            <w:rFonts w:ascii="Arial" w:eastAsia="Times New Roman" w:hAnsi="Arial" w:cs="Arial"/>
          </w:rPr>
          <w:t xml:space="preserve">. Without such a physical phantom, </w:t>
        </w:r>
        <w:r w:rsidR="000D5194" w:rsidDel="00B34012">
          <w:rPr>
            <w:rFonts w:ascii="Arial" w:eastAsia="Times New Roman" w:hAnsi="Arial" w:cs="Arial"/>
          </w:rPr>
          <w:t xml:space="preserve">the color rendering of real biological tissue slides is difficult to be appreciated by potential customers or regulatory bodies who do not have physical access to the devices. In this study, digital slide phantoms were constructed to address the challenge. </w:t>
        </w:r>
        <w:r w:rsidR="004B7AC8" w:rsidDel="00B34012">
          <w:rPr>
            <w:rFonts w:ascii="Arial" w:eastAsia="Times New Roman" w:hAnsi="Arial" w:cs="Arial"/>
          </w:rPr>
          <w:t>A digital slide phantom is a volumetric data cube where each voxel contains the spectral transmittance properties of a real tissue sample. XXX…</w:t>
        </w:r>
      </w:moveFrom>
    </w:p>
    <w:moveFromRangeEnd w:id="48"/>
    <w:p w14:paraId="503AB63E" w14:textId="08E9733A" w:rsidR="006E4805" w:rsidRPr="001470F6" w:rsidDel="004B7AC8" w:rsidRDefault="006E4805" w:rsidP="00971A17">
      <w:pPr>
        <w:spacing w:after="0" w:line="240" w:lineRule="auto"/>
        <w:rPr>
          <w:del w:id="57" w:author="Cheng, Wei-Chung" w:date="2018-07-16T13:55:00Z"/>
          <w:rFonts w:ascii="Arial" w:eastAsia="Times New Roman" w:hAnsi="Arial" w:cs="Arial"/>
        </w:rPr>
      </w:pPr>
    </w:p>
    <w:p w14:paraId="52FEEBF1" w14:textId="2AC2F413" w:rsidR="00971A17" w:rsidRDefault="00B156F2">
      <w:pPr>
        <w:pStyle w:val="Heading1"/>
        <w:rPr>
          <w:ins w:id="58" w:author="jocelyn" w:date="2018-07-17T10:54:00Z"/>
        </w:rPr>
        <w:pPrChange w:id="59" w:author="Cheng, Wei-Chung" w:date="2018-07-16T12:11:00Z">
          <w:pPr>
            <w:spacing w:after="0" w:line="240" w:lineRule="auto"/>
          </w:pPr>
        </w:pPrChange>
      </w:pPr>
      <w:r w:rsidRPr="00307957">
        <w:t>INTRODUCTION</w:t>
      </w:r>
    </w:p>
    <w:p w14:paraId="62099C8C" w14:textId="09FEAE20" w:rsidR="00B34012" w:rsidDel="00EA4E58" w:rsidRDefault="00B34012" w:rsidP="00B34012">
      <w:pPr>
        <w:rPr>
          <w:del w:id="60" w:author="jocelyn" w:date="2018-07-17T13:33:00Z"/>
          <w:moveTo w:id="61" w:author="jocelyn" w:date="2018-07-17T10:54:00Z"/>
          <w:rFonts w:ascii="Arial" w:hAnsi="Arial" w:cs="Arial"/>
        </w:rPr>
      </w:pPr>
      <w:moveToRangeStart w:id="62" w:author="jocelyn" w:date="2018-07-17T10:54:00Z" w:name="move519588225"/>
      <w:commentRangeStart w:id="63"/>
      <w:moveTo w:id="64" w:author="jocelyn" w:date="2018-07-17T10:54:00Z">
        <w:del w:id="65" w:author="jocelyn" w:date="2018-07-17T13:33:00Z">
          <w:r w:rsidDel="00EA4E58">
            <w:rPr>
              <w:rFonts w:ascii="Arial" w:hAnsi="Arial" w:cs="Arial"/>
            </w:rPr>
            <w:delText>Objective</w:delText>
          </w:r>
          <w:commentRangeEnd w:id="63"/>
          <w:r w:rsidDel="00EA4E58">
            <w:rPr>
              <w:rStyle w:val="CommentReference"/>
            </w:rPr>
            <w:commentReference w:id="63"/>
          </w:r>
        </w:del>
      </w:moveTo>
    </w:p>
    <w:p w14:paraId="25C7826C" w14:textId="28C05A5F" w:rsidR="00B34012" w:rsidDel="00EA4E58" w:rsidRDefault="00B34012" w:rsidP="00B34012">
      <w:pPr>
        <w:spacing w:after="0" w:line="240" w:lineRule="auto"/>
        <w:rPr>
          <w:del w:id="66" w:author="jocelyn" w:date="2018-07-17T13:33:00Z"/>
          <w:moveTo w:id="67" w:author="jocelyn" w:date="2018-07-17T10:54:00Z"/>
          <w:rFonts w:ascii="Arial" w:eastAsia="Times New Roman" w:hAnsi="Arial" w:cs="Arial"/>
        </w:rPr>
      </w:pPr>
      <w:moveTo w:id="68" w:author="jocelyn" w:date="2018-07-17T10:54:00Z">
        <w:del w:id="69" w:author="jocelyn" w:date="2018-07-17T13:33:00Z">
          <w:r w:rsidDel="00EA4E58">
            <w:rPr>
              <w:rFonts w:ascii="Arial" w:hAnsi="Arial" w:cs="Arial"/>
            </w:rPr>
            <w:delText>The objective of this pilot project is to image eight healthy H&amp;E stained tissue cores from Biomax FFPE TMA slides and use the per pixel spectral data to construct a reference database for the manufacture of third party whole slide imaging, or WSI, scanners</w:delText>
          </w:r>
        </w:del>
      </w:moveTo>
    </w:p>
    <w:p w14:paraId="71E341B9" w14:textId="23C89250" w:rsidR="00B34012" w:rsidDel="00EA4E58" w:rsidRDefault="00B34012" w:rsidP="00B34012">
      <w:pPr>
        <w:spacing w:after="0" w:line="240" w:lineRule="auto"/>
        <w:rPr>
          <w:del w:id="70" w:author="jocelyn" w:date="2018-07-17T13:33:00Z"/>
          <w:moveTo w:id="71" w:author="jocelyn" w:date="2018-07-17T10:54:00Z"/>
          <w:rStyle w:val="Heading2Char"/>
        </w:rPr>
      </w:pPr>
      <w:moveTo w:id="72" w:author="jocelyn" w:date="2018-07-17T10:54:00Z">
        <w:del w:id="73" w:author="jocelyn" w:date="2018-07-17T13:33:00Z">
          <w:r w:rsidDel="00EA4E58">
            <w:rPr>
              <w:rStyle w:val="Heading2Char"/>
            </w:rPr>
            <w:delText>Story?</w:delText>
          </w:r>
        </w:del>
      </w:moveTo>
    </w:p>
    <w:p w14:paraId="365D43E7" w14:textId="4D6FFF18" w:rsidR="00B34012" w:rsidDel="00EA4E58" w:rsidRDefault="00B34012" w:rsidP="00B34012">
      <w:pPr>
        <w:spacing w:after="0" w:line="240" w:lineRule="auto"/>
        <w:rPr>
          <w:del w:id="74" w:author="jocelyn" w:date="2018-07-17T13:33:00Z"/>
          <w:moveTo w:id="75" w:author="jocelyn" w:date="2018-07-17T10:54:00Z"/>
          <w:rFonts w:ascii="Arial" w:eastAsia="Times New Roman" w:hAnsi="Arial" w:cs="Arial"/>
        </w:rPr>
      </w:pPr>
      <w:moveTo w:id="76" w:author="jocelyn" w:date="2018-07-17T10:54:00Z">
        <w:del w:id="77" w:author="jocelyn" w:date="2018-07-17T13:33:00Z">
          <w:r w:rsidDel="00EA4E58">
            <w:rPr>
              <w:rFonts w:ascii="Arial" w:eastAsia="Times New Roman" w:hAnsi="Arial" w:cs="Arial"/>
            </w:rPr>
            <w:delText>Remotely assessing color performance of whole-slide imaging scanners is challenging due to the lack of a standardized, histologically meaningful color phantom. Without such a physical phantom, the color rendering of real biological tissue slides is difficult to be appreciated by potential customers or regulatory bodies who do not have physical access to the devices. In this study, digital slide phantoms were constructed to address the challenge. A digital slide phantom is a volumetric data cube where each voxel contains the spectral transmittance properties of a real tissue sample. XXX…</w:delText>
          </w:r>
        </w:del>
      </w:moveTo>
    </w:p>
    <w:moveToRangeEnd w:id="62"/>
    <w:p w14:paraId="15B1D373" w14:textId="77777777" w:rsidR="00B34012" w:rsidRPr="00B34012" w:rsidRDefault="00B34012">
      <w:pPr>
        <w:pPrChange w:id="78" w:author="jocelyn" w:date="2018-07-17T10:54:00Z">
          <w:pPr>
            <w:spacing w:after="0" w:line="240" w:lineRule="auto"/>
          </w:pPr>
        </w:pPrChange>
      </w:pPr>
    </w:p>
    <w:p w14:paraId="4B43F05E" w14:textId="05056F90" w:rsidR="00933196" w:rsidRDefault="00B878B6" w:rsidP="00971A17">
      <w:pPr>
        <w:spacing w:after="0" w:line="240" w:lineRule="auto"/>
        <w:rPr>
          <w:rFonts w:ascii="Arial" w:eastAsia="Times New Roman" w:hAnsi="Arial" w:cs="Arial"/>
          <w:i/>
        </w:rPr>
      </w:pPr>
      <w:r>
        <w:rPr>
          <w:rFonts w:ascii="Arial" w:eastAsia="Times New Roman" w:hAnsi="Arial" w:cs="Arial"/>
          <w:i/>
        </w:rPr>
        <w:t>Thanks to technological advances in digital microscopy, image compression, display quality, computer performance, and internet connectivity, whole-slide imaging (WSI) is emerging as a replacement for the optical microscope that has been used for decades by pathologists to review tissue slides.</w:t>
      </w:r>
      <w:r w:rsidR="00D938EC">
        <w:rPr>
          <w:rFonts w:ascii="Arial" w:eastAsia="Times New Roman" w:hAnsi="Arial" w:cs="Arial"/>
          <w:i/>
        </w:rPr>
        <w:t xml:space="preserve"> </w:t>
      </w:r>
      <w:r w:rsidR="00933196">
        <w:rPr>
          <w:rFonts w:ascii="Arial" w:eastAsia="Times New Roman" w:hAnsi="Arial" w:cs="Arial"/>
          <w:i/>
          <w:color w:val="000000"/>
        </w:rPr>
        <w:t>The WSI technology provides a new paradigm of scanning, viewing, analyzing, managing, and sharing pathological images digitally.</w:t>
      </w:r>
      <w:r w:rsidR="00933196">
        <w:rPr>
          <w:rFonts w:ascii="Arial" w:eastAsia="Times New Roman" w:hAnsi="Arial" w:cs="Arial"/>
          <w:i/>
        </w:rPr>
        <w:t xml:space="preserve"> It is expected to deliver equivalent or superior optical characteristics that are crucial for an optical microscope such as spatial resolution (determined by the objective and eyepiece), focusing (controlled by user), and response time (real-time slide movement and live image). These characteristics were the main design targets of the early WSI devices as well as new issues including image tile stitching and image compression that were not applicable in optical microscopy.</w:t>
      </w:r>
    </w:p>
    <w:p w14:paraId="3C9599F7" w14:textId="70E5A9EA" w:rsidR="00D938EC" w:rsidRDefault="00902908" w:rsidP="00971A17">
      <w:pPr>
        <w:spacing w:after="0" w:line="240" w:lineRule="auto"/>
        <w:rPr>
          <w:ins w:id="79" w:author="jocelyn" w:date="2018-07-19T11:07:00Z"/>
          <w:rFonts w:ascii="Arial" w:eastAsia="Times New Roman" w:hAnsi="Arial" w:cs="Arial"/>
        </w:rPr>
      </w:pPr>
      <w:ins w:id="80" w:author="jocelyn" w:date="2018-07-19T11:07:00Z">
        <w:r>
          <w:rPr>
            <w:rFonts w:ascii="Arial" w:eastAsia="Times New Roman" w:hAnsi="Arial" w:cs="Arial"/>
          </w:rPr>
          <w:t>In the traditional optical microscope system, a shallow depth of f</w:t>
        </w:r>
      </w:ins>
      <w:ins w:id="81" w:author="jocelyn" w:date="2018-07-19T11:10:00Z">
        <w:r>
          <w:rPr>
            <w:rFonts w:ascii="Arial" w:eastAsia="Times New Roman" w:hAnsi="Arial" w:cs="Arial"/>
          </w:rPr>
          <w:t>ield</w:t>
        </w:r>
      </w:ins>
      <w:ins w:id="82" w:author="jocelyn" w:date="2018-07-19T11:07:00Z">
        <w:r>
          <w:rPr>
            <w:rFonts w:ascii="Arial" w:eastAsia="Times New Roman" w:hAnsi="Arial" w:cs="Arial"/>
          </w:rPr>
          <w:t xml:space="preserve"> and topographically inconstant tissue sample requires constant refocusing to retain a clear view of the specimen. </w:t>
        </w:r>
      </w:ins>
    </w:p>
    <w:p w14:paraId="65987511" w14:textId="77777777" w:rsidR="00902908" w:rsidRPr="00902908" w:rsidRDefault="00902908" w:rsidP="00971A17">
      <w:pPr>
        <w:spacing w:after="0" w:line="240" w:lineRule="auto"/>
        <w:rPr>
          <w:rFonts w:ascii="Arial" w:eastAsia="Times New Roman" w:hAnsi="Arial" w:cs="Arial"/>
          <w:rPrChange w:id="83" w:author="jocelyn" w:date="2018-07-19T11:07:00Z">
            <w:rPr>
              <w:rFonts w:ascii="Arial" w:eastAsia="Times New Roman" w:hAnsi="Arial" w:cs="Arial"/>
              <w:i/>
            </w:rPr>
          </w:rPrChange>
        </w:rPr>
      </w:pPr>
    </w:p>
    <w:p w14:paraId="0FC95E94" w14:textId="71EED15A" w:rsidR="00EC1B0C" w:rsidRDefault="00D570CD">
      <w:pPr>
        <w:spacing w:after="0" w:line="240" w:lineRule="auto"/>
        <w:rPr>
          <w:ins w:id="84" w:author="Jocelyn Liu" w:date="2018-07-21T20:10:00Z"/>
          <w:rFonts w:ascii="Arial" w:eastAsia="Times New Roman" w:hAnsi="Arial" w:cs="Arial"/>
          <w:color w:val="000000"/>
        </w:rPr>
      </w:pPr>
      <w:r w:rsidRPr="006D3586">
        <w:rPr>
          <w:rFonts w:ascii="Arial" w:eastAsia="Times New Roman" w:hAnsi="Arial" w:cs="Arial"/>
          <w:color w:val="000000"/>
        </w:rPr>
        <w:lastRenderedPageBreak/>
        <w:t>Whole-slide imaging (WSI) and the growing field of digital microscopy present a new and efficient means for pathologists to share and analyze cell culture data.</w:t>
      </w:r>
      <w:r>
        <w:rPr>
          <w:rFonts w:ascii="Arial" w:eastAsia="Times New Roman" w:hAnsi="Arial" w:cs="Arial"/>
          <w:color w:val="000000"/>
        </w:rPr>
        <w:t xml:space="preserve"> The WSI device mimics and has the potential to outperform the traditional optical microscope in functi</w:t>
      </w:r>
      <w:r w:rsidR="0002763C">
        <w:rPr>
          <w:rFonts w:ascii="Arial" w:eastAsia="Times New Roman" w:hAnsi="Arial" w:cs="Arial"/>
          <w:color w:val="000000"/>
        </w:rPr>
        <w:t xml:space="preserve">ons such as spatial resolution, </w:t>
      </w:r>
      <w:r>
        <w:rPr>
          <w:rFonts w:ascii="Arial" w:eastAsia="Times New Roman" w:hAnsi="Arial" w:cs="Arial"/>
          <w:color w:val="000000"/>
        </w:rPr>
        <w:t>focus, and response time.</w:t>
      </w:r>
    </w:p>
    <w:p w14:paraId="71E24BA0" w14:textId="77777777" w:rsidR="00392D25" w:rsidRDefault="00392D25">
      <w:pPr>
        <w:spacing w:after="0" w:line="240" w:lineRule="auto"/>
        <w:rPr>
          <w:ins w:id="85" w:author="jocelyn" w:date="2018-07-20T15:12:00Z"/>
          <w:rFonts w:ascii="Arial" w:eastAsia="Times New Roman" w:hAnsi="Arial" w:cs="Arial"/>
          <w:color w:val="000000"/>
        </w:rPr>
        <w:pPrChange w:id="86" w:author="Jocelyn Liu" w:date="2018-07-18T15:01:00Z">
          <w:pPr/>
        </w:pPrChange>
      </w:pPr>
    </w:p>
    <w:p w14:paraId="5B355525" w14:textId="167E6623" w:rsidR="00EC1B0C" w:rsidRPr="00EC1B0C" w:rsidDel="003C73AB" w:rsidRDefault="00EC1B0C">
      <w:pPr>
        <w:spacing w:after="0" w:line="240" w:lineRule="auto"/>
        <w:rPr>
          <w:ins w:id="87" w:author="jocelyn" w:date="2018-07-20T15:11:00Z"/>
          <w:del w:id="88" w:author="Jocelyn Liu" w:date="2018-07-21T19:55:00Z"/>
          <w:rFonts w:ascii="Arial" w:eastAsia="Times New Roman" w:hAnsi="Arial" w:cs="Arial"/>
          <w:color w:val="000000"/>
        </w:rPr>
        <w:pPrChange w:id="89" w:author="Jocelyn Liu" w:date="2018-07-18T15:01:00Z">
          <w:pPr/>
        </w:pPrChange>
      </w:pPr>
      <w:ins w:id="90" w:author="jocelyn" w:date="2018-07-20T15:12:00Z">
        <w:r>
          <w:rPr>
            <w:rFonts w:ascii="Arial" w:eastAsia="Times New Roman" w:hAnsi="Arial" w:cs="Arial"/>
            <w:i/>
            <w:color w:val="000000"/>
          </w:rPr>
          <w:t xml:space="preserve">Color performance was identified as an important and emergent topic by the medical imaging community in </w:t>
        </w:r>
      </w:ins>
      <w:ins w:id="91" w:author="jocelyn" w:date="2018-07-20T15:13:00Z">
        <w:r>
          <w:rPr>
            <w:rFonts w:ascii="Arial" w:eastAsia="Times New Roman" w:hAnsi="Arial" w:cs="Arial"/>
            <w:color w:val="000000"/>
          </w:rPr>
          <w:t>[4].</w:t>
        </w:r>
      </w:ins>
    </w:p>
    <w:p w14:paraId="2D5155C5" w14:textId="2E26436C" w:rsidR="00EA4E58" w:rsidRPr="00EC1B0C" w:rsidDel="006F3672" w:rsidRDefault="00EC1B0C" w:rsidP="00EA4E58">
      <w:pPr>
        <w:spacing w:after="0" w:line="240" w:lineRule="auto"/>
        <w:rPr>
          <w:ins w:id="92" w:author="jocelyn" w:date="2018-07-17T13:33:00Z"/>
          <w:del w:id="93" w:author="Jocelyn Liu" w:date="2018-07-18T14:22:00Z"/>
          <w:rStyle w:val="Heading2Char"/>
          <w:rFonts w:ascii="Arial" w:eastAsia="Times New Roman" w:hAnsi="Arial" w:cs="Arial"/>
          <w:color w:val="000000"/>
          <w:sz w:val="22"/>
          <w:szCs w:val="22"/>
          <w:rPrChange w:id="94" w:author="jocelyn" w:date="2018-07-20T15:11:00Z">
            <w:rPr>
              <w:ins w:id="95" w:author="jocelyn" w:date="2018-07-17T13:33:00Z"/>
              <w:del w:id="96" w:author="Jocelyn Liu" w:date="2018-07-18T14:22:00Z"/>
              <w:rStyle w:val="Heading2Char"/>
            </w:rPr>
          </w:rPrChange>
        </w:rPr>
      </w:pPr>
      <w:ins w:id="97" w:author="jocelyn" w:date="2018-07-20T15:11:00Z">
        <w:r>
          <w:rPr>
            <w:rFonts w:ascii="Arial" w:eastAsia="Times New Roman" w:hAnsi="Arial" w:cs="Arial"/>
            <w:i/>
            <w:color w:val="000000"/>
          </w:rPr>
          <w:t xml:space="preserve">As a medical imaging device, the WSI device marketed in the US is regulated by the US Food and Drug Administration, Center for Device and Radiological Health </w:t>
        </w:r>
        <w:r>
          <w:rPr>
            <w:rFonts w:ascii="Arial" w:eastAsia="Times New Roman" w:hAnsi="Arial" w:cs="Arial"/>
            <w:color w:val="000000"/>
          </w:rPr>
          <w:t>[</w:t>
        </w:r>
      </w:ins>
      <w:ins w:id="98" w:author="jocelyn" w:date="2018-07-20T15:13:00Z">
        <w:r>
          <w:rPr>
            <w:rFonts w:ascii="Arial" w:eastAsia="Times New Roman" w:hAnsi="Arial" w:cs="Arial"/>
            <w:color w:val="000000"/>
          </w:rPr>
          <w:t>9</w:t>
        </w:r>
      </w:ins>
      <w:ins w:id="99" w:author="jocelyn" w:date="2018-07-20T15:12:00Z">
        <w:r>
          <w:rPr>
            <w:rFonts w:ascii="Arial" w:eastAsia="Times New Roman" w:hAnsi="Arial" w:cs="Arial"/>
            <w:color w:val="000000"/>
          </w:rPr>
          <w:t>].</w:t>
        </w:r>
      </w:ins>
      <w:ins w:id="100" w:author="jocelyn" w:date="2018-07-20T15:18:00Z">
        <w:r w:rsidR="00715B10">
          <w:rPr>
            <w:rFonts w:ascii="Arial" w:eastAsia="Times New Roman" w:hAnsi="Arial" w:cs="Arial"/>
            <w:color w:val="000000"/>
          </w:rPr>
          <w:t xml:space="preserve"> </w:t>
        </w:r>
        <w:r w:rsidR="00715B10">
          <w:rPr>
            <w:rFonts w:ascii="Arial" w:eastAsia="Times New Roman" w:hAnsi="Arial" w:cs="Arial"/>
            <w:i/>
            <w:color w:val="000000"/>
          </w:rPr>
          <w:t>A guidance for assessing the technical performance of WSI devices was released in 2016, and color performance is one of the recommended system-level tests</w:t>
        </w:r>
      </w:ins>
      <w:ins w:id="101" w:author="jocelyn" w:date="2018-07-20T15:19:00Z">
        <w:r w:rsidR="00715B10">
          <w:rPr>
            <w:rFonts w:ascii="Arial" w:eastAsia="Times New Roman" w:hAnsi="Arial" w:cs="Arial"/>
            <w:color w:val="000000"/>
          </w:rPr>
          <w:t xml:space="preserve"> [2].</w:t>
        </w:r>
      </w:ins>
      <w:ins w:id="102" w:author="jocelyn" w:date="2018-07-17T13:33:00Z">
        <w:del w:id="103" w:author="Jocelyn Liu" w:date="2018-07-18T14:22:00Z">
          <w:r w:rsidR="00EA4E58" w:rsidDel="006F3672">
            <w:rPr>
              <w:rStyle w:val="Heading2Char"/>
            </w:rPr>
            <w:delText>Story?</w:delText>
          </w:r>
        </w:del>
      </w:ins>
    </w:p>
    <w:p w14:paraId="2454280E" w14:textId="5843D11C" w:rsidR="00EA4E58" w:rsidDel="002B1248" w:rsidRDefault="00EA4E58" w:rsidP="00EA4E58">
      <w:pPr>
        <w:spacing w:after="0" w:line="240" w:lineRule="auto"/>
        <w:rPr>
          <w:ins w:id="104" w:author="jocelyn" w:date="2018-07-17T13:33:00Z"/>
          <w:del w:id="105" w:author="Jocelyn Liu" w:date="2018-07-18T15:01:00Z"/>
          <w:rFonts w:ascii="Arial" w:eastAsia="Times New Roman" w:hAnsi="Arial" w:cs="Arial"/>
        </w:rPr>
      </w:pPr>
      <w:ins w:id="106" w:author="jocelyn" w:date="2018-07-17T13:33:00Z">
        <w:del w:id="107" w:author="Jocelyn Liu" w:date="2018-07-18T14:22:00Z">
          <w:r w:rsidDel="006F3672">
            <w:rPr>
              <w:rFonts w:ascii="Arial" w:eastAsia="Times New Roman" w:hAnsi="Arial" w:cs="Arial"/>
            </w:rPr>
            <w:delText>Remotely assessing color performance of whole-slide imaging scanners is challenging due to the lack of a standardized, histologically meaningful color phantom. Without such a physical phantom, the color rendering of real biological tissue slides is difficult to be appreciated by potential customers or regulatory bodies who do not have physical access to the devices. In this study, digital slide phantoms were constructed to address the challenge. A digital slide phantom is a volumetric data cube where each voxel contains the spectral transmittance properties of a real tissue sample. XXX…</w:delText>
          </w:r>
        </w:del>
      </w:ins>
    </w:p>
    <w:p w14:paraId="5C9A243E" w14:textId="77777777" w:rsidR="00EA4E58" w:rsidDel="002B1248" w:rsidRDefault="00EA4E58" w:rsidP="00D570CD">
      <w:pPr>
        <w:spacing w:after="0" w:line="240" w:lineRule="auto"/>
        <w:rPr>
          <w:del w:id="108" w:author="Jocelyn Liu" w:date="2018-07-18T15:01:00Z"/>
          <w:rFonts w:ascii="Arial" w:eastAsia="Times New Roman" w:hAnsi="Arial" w:cs="Arial"/>
          <w:color w:val="000000"/>
        </w:rPr>
      </w:pPr>
    </w:p>
    <w:p w14:paraId="3F05C12F" w14:textId="2B578355" w:rsidR="00EA4E58" w:rsidRDefault="00EA4E58">
      <w:pPr>
        <w:spacing w:after="0" w:line="240" w:lineRule="auto"/>
        <w:rPr>
          <w:ins w:id="109" w:author="jocelyn" w:date="2018-07-17T13:34:00Z"/>
          <w:rFonts w:ascii="Arial" w:hAnsi="Arial" w:cs="Arial"/>
        </w:rPr>
        <w:pPrChange w:id="110" w:author="Jocelyn Liu" w:date="2018-07-18T15:01:00Z">
          <w:pPr/>
        </w:pPrChange>
      </w:pPr>
    </w:p>
    <w:p w14:paraId="49F1FCA6" w14:textId="77777777" w:rsidR="00470753" w:rsidRDefault="00470753" w:rsidP="00D570CD">
      <w:pPr>
        <w:spacing w:after="0" w:line="240" w:lineRule="auto"/>
        <w:rPr>
          <w:ins w:id="111" w:author="jocelyn" w:date="2018-07-20T15:20:00Z"/>
          <w:rFonts w:ascii="Arial" w:hAnsi="Arial" w:cs="Arial"/>
        </w:rPr>
      </w:pPr>
    </w:p>
    <w:p w14:paraId="2968AA84" w14:textId="77777777" w:rsidR="00715B10" w:rsidRDefault="00715B10" w:rsidP="00715B10">
      <w:pPr>
        <w:spacing w:after="0" w:line="240" w:lineRule="auto"/>
        <w:rPr>
          <w:ins w:id="112" w:author="jocelyn" w:date="2018-07-20T15:20:00Z"/>
          <w:rFonts w:ascii="Arial" w:eastAsia="Times New Roman" w:hAnsi="Arial" w:cs="Arial"/>
          <w:i/>
          <w:color w:val="000000"/>
        </w:rPr>
      </w:pPr>
      <w:ins w:id="113" w:author="jocelyn" w:date="2018-07-20T15:20:00Z">
        <w:r>
          <w:rPr>
            <w:rFonts w:ascii="Arial" w:eastAsia="Times New Roman" w:hAnsi="Arial" w:cs="Arial"/>
            <w:i/>
            <w:color w:val="000000"/>
          </w:rPr>
          <w:t xml:space="preserve">In this work, color performance is defined as the WSI device’s capability of reproducing the color truth of the stained biological tissue slide in bright-field mode, or color reproducibility. </w:t>
        </w:r>
      </w:ins>
    </w:p>
    <w:p w14:paraId="42C06476" w14:textId="7EDF3FBA" w:rsidR="00940910" w:rsidRDefault="00715B10" w:rsidP="00D570CD">
      <w:pPr>
        <w:spacing w:after="0" w:line="240" w:lineRule="auto"/>
        <w:rPr>
          <w:ins w:id="114" w:author="jocelyn" w:date="2018-07-20T15:24:00Z"/>
          <w:rFonts w:ascii="Arial" w:eastAsia="Times New Roman" w:hAnsi="Arial" w:cs="Arial"/>
          <w:color w:val="000000"/>
        </w:rPr>
      </w:pPr>
      <w:ins w:id="115" w:author="jocelyn" w:date="2018-07-20T15:20:00Z">
        <w:r>
          <w:rPr>
            <w:rFonts w:ascii="Arial" w:eastAsia="Times New Roman" w:hAnsi="Arial" w:cs="Arial"/>
            <w:color w:val="000000"/>
          </w:rPr>
          <w:t xml:space="preserve">To evaluate color </w:t>
        </w:r>
      </w:ins>
      <w:ins w:id="116" w:author="Jocelyn Liu" w:date="2018-07-21T19:56:00Z">
        <w:r w:rsidR="003C73AB">
          <w:rPr>
            <w:rFonts w:ascii="Arial" w:eastAsia="Times New Roman" w:hAnsi="Arial" w:cs="Arial"/>
            <w:color w:val="000000"/>
          </w:rPr>
          <w:t xml:space="preserve">reproducibility and </w:t>
        </w:r>
      </w:ins>
      <w:ins w:id="117" w:author="jocelyn" w:date="2018-07-20T15:20:00Z">
        <w:r>
          <w:rPr>
            <w:rFonts w:ascii="Arial" w:eastAsia="Times New Roman" w:hAnsi="Arial" w:cs="Arial"/>
            <w:color w:val="000000"/>
          </w:rPr>
          <w:t>performance, one must first be able to determine color truth. In context, the color truth of the transparent slide is determined by its spectral transmittance.</w:t>
        </w:r>
      </w:ins>
    </w:p>
    <w:p w14:paraId="6649C5B7" w14:textId="77777777" w:rsidR="00940910" w:rsidRDefault="00940910" w:rsidP="00D570CD">
      <w:pPr>
        <w:spacing w:after="0" w:line="240" w:lineRule="auto"/>
        <w:rPr>
          <w:ins w:id="118" w:author="jocelyn" w:date="2018-07-20T15:24:00Z"/>
          <w:rFonts w:ascii="Arial" w:eastAsia="Times New Roman" w:hAnsi="Arial" w:cs="Arial"/>
          <w:color w:val="000000"/>
        </w:rPr>
      </w:pPr>
    </w:p>
    <w:p w14:paraId="3732DED0" w14:textId="09668354" w:rsidR="00940910" w:rsidRDefault="00940910" w:rsidP="00D570CD">
      <w:pPr>
        <w:spacing w:after="0" w:line="240" w:lineRule="auto"/>
        <w:rPr>
          <w:ins w:id="119" w:author="jocelyn" w:date="2018-07-20T15:24:00Z"/>
          <w:rStyle w:val="Heading2Char"/>
          <w:rFonts w:ascii="Arial" w:hAnsi="Arial" w:cs="Arial"/>
          <w:color w:val="auto"/>
          <w:sz w:val="22"/>
        </w:rPr>
      </w:pPr>
      <w:ins w:id="120" w:author="jocelyn" w:date="2018-07-20T15:24:00Z">
        <w:r>
          <w:rPr>
            <w:rFonts w:ascii="Arial" w:eastAsia="Times New Roman" w:hAnsi="Arial" w:cs="Arial"/>
            <w:color w:val="000000"/>
          </w:rPr>
          <w:t xml:space="preserve">Due to the size of histological features of interest on biological tissues, regular colorimeters and spectroradiometers do not provide a viable means of determining color </w:t>
        </w:r>
        <w:r w:rsidRPr="00592CFA">
          <w:rPr>
            <w:rFonts w:ascii="Arial" w:eastAsia="Times New Roman" w:hAnsi="Arial" w:cs="Arial"/>
          </w:rPr>
          <w:t>trut</w:t>
        </w:r>
        <w:r w:rsidRPr="00592CFA">
          <w:rPr>
            <w:rStyle w:val="Heading2Char"/>
            <w:rFonts w:ascii="Arial" w:hAnsi="Arial" w:cs="Arial"/>
            <w:color w:val="auto"/>
            <w:sz w:val="22"/>
          </w:rPr>
          <w:t>h.</w:t>
        </w:r>
        <w:r>
          <w:rPr>
            <w:rStyle w:val="Heading2Char"/>
            <w:rFonts w:ascii="Arial" w:hAnsi="Arial" w:cs="Arial"/>
            <w:color w:val="auto"/>
            <w:sz w:val="22"/>
          </w:rPr>
          <w:t xml:space="preserve"> Consequently, different measures have been taken to remedy this issue.</w:t>
        </w:r>
      </w:ins>
    </w:p>
    <w:p w14:paraId="3CC8D47B" w14:textId="77777777" w:rsidR="00940910" w:rsidRPr="00940910" w:rsidRDefault="00940910" w:rsidP="00D570CD">
      <w:pPr>
        <w:spacing w:after="0" w:line="240" w:lineRule="auto"/>
        <w:rPr>
          <w:ins w:id="121" w:author="Cheng, Wei-Chung" w:date="2018-07-16T13:13:00Z"/>
          <w:rStyle w:val="Heading2Char"/>
          <w:rFonts w:ascii="Arial" w:hAnsi="Arial" w:cs="Arial"/>
          <w:color w:val="auto"/>
          <w:sz w:val="22"/>
          <w:rPrChange w:id="122" w:author="jocelyn" w:date="2018-07-20T15:24:00Z">
            <w:rPr>
              <w:ins w:id="123" w:author="Cheng, Wei-Chung" w:date="2018-07-16T13:13:00Z"/>
              <w:rStyle w:val="Heading2Char"/>
            </w:rPr>
          </w:rPrChange>
        </w:rPr>
      </w:pPr>
    </w:p>
    <w:p w14:paraId="4E3D9F51" w14:textId="0DDBF27A" w:rsidR="00D938EC" w:rsidDel="00715B10" w:rsidRDefault="00292DB3" w:rsidP="00D570CD">
      <w:pPr>
        <w:spacing w:after="0" w:line="240" w:lineRule="auto"/>
        <w:rPr>
          <w:ins w:id="124" w:author="Cheng, Wei-Chung" w:date="2018-07-16T12:21:00Z"/>
          <w:del w:id="125" w:author="jocelyn" w:date="2018-07-20T15:20:00Z"/>
          <w:rStyle w:val="Heading2Char"/>
        </w:rPr>
      </w:pPr>
      <w:ins w:id="126" w:author="Cheng, Wei-Chung" w:date="2018-07-16T12:20:00Z">
        <w:r w:rsidRPr="003D0439">
          <w:rPr>
            <w:rStyle w:val="Heading2Char"/>
          </w:rPr>
          <w:t>LIT REVIEW</w:t>
        </w:r>
        <w:del w:id="127" w:author="Jocelyn Liu" w:date="2018-07-18T14:35:00Z">
          <w:r w:rsidRPr="003D0439" w:rsidDel="007377F2">
            <w:rPr>
              <w:rStyle w:val="Heading2Char"/>
            </w:rPr>
            <w:br/>
          </w:r>
        </w:del>
      </w:ins>
    </w:p>
    <w:p w14:paraId="7904F206" w14:textId="77777777" w:rsidR="00954E1C" w:rsidDel="00940910" w:rsidRDefault="00954E1C" w:rsidP="00D570CD">
      <w:pPr>
        <w:spacing w:after="0" w:line="240" w:lineRule="auto"/>
        <w:rPr>
          <w:del w:id="128" w:author="jocelyn" w:date="2018-07-20T15:24:00Z"/>
          <w:rFonts w:ascii="Arial" w:eastAsia="Times New Roman" w:hAnsi="Arial" w:cs="Arial"/>
          <w:color w:val="000000"/>
        </w:rPr>
      </w:pPr>
    </w:p>
    <w:p w14:paraId="5D568364" w14:textId="5C9ABCD1" w:rsidR="00B156F2" w:rsidDel="00715B10" w:rsidRDefault="00B156F2" w:rsidP="00D570CD">
      <w:pPr>
        <w:spacing w:after="0" w:line="240" w:lineRule="auto"/>
        <w:rPr>
          <w:del w:id="129" w:author="jocelyn" w:date="2018-07-20T15:20:00Z"/>
          <w:rFonts w:ascii="Arial" w:eastAsia="Times New Roman" w:hAnsi="Arial" w:cs="Arial"/>
          <w:i/>
          <w:color w:val="000000"/>
        </w:rPr>
      </w:pPr>
      <w:del w:id="130" w:author="jocelyn" w:date="2018-07-20T15:20:00Z">
        <w:r w:rsidDel="00715B10">
          <w:rPr>
            <w:rFonts w:ascii="Arial" w:eastAsia="Times New Roman" w:hAnsi="Arial" w:cs="Arial"/>
            <w:i/>
            <w:color w:val="000000"/>
          </w:rPr>
          <w:delText xml:space="preserve">In this work, color performance is defined as the WSI device’s capability of reproducing the color truth of the stained biological tissue slide in bright-field mode, or color reproducibility. </w:delText>
        </w:r>
      </w:del>
    </w:p>
    <w:p w14:paraId="62F4C6D7" w14:textId="15ABB017" w:rsidR="00307957" w:rsidRPr="00E87334" w:rsidDel="00715B10" w:rsidRDefault="00307957" w:rsidP="00307957">
      <w:pPr>
        <w:spacing w:after="0" w:line="240" w:lineRule="auto"/>
        <w:rPr>
          <w:del w:id="131" w:author="jocelyn" w:date="2018-07-20T15:20:00Z"/>
          <w:rFonts w:ascii="Arial" w:eastAsia="Times New Roman" w:hAnsi="Arial" w:cs="Arial"/>
          <w:color w:val="000000"/>
        </w:rPr>
      </w:pPr>
      <w:del w:id="132" w:author="jocelyn" w:date="2018-07-20T15:20:00Z">
        <w:r w:rsidDel="00715B10">
          <w:rPr>
            <w:rFonts w:ascii="Arial" w:eastAsia="Times New Roman" w:hAnsi="Arial" w:cs="Arial"/>
            <w:color w:val="000000"/>
          </w:rPr>
          <w:delText>To evaluate color performance, one must first be able to determine color truth. In context, the color truth of the transparent slide is determined by its spectral transmittance.</w:delText>
        </w:r>
      </w:del>
    </w:p>
    <w:p w14:paraId="320773DE" w14:textId="77777777" w:rsidR="00307957" w:rsidRDefault="00307957" w:rsidP="00D570CD">
      <w:pPr>
        <w:spacing w:after="0" w:line="240" w:lineRule="auto"/>
        <w:rPr>
          <w:rFonts w:ascii="Arial" w:eastAsia="Times New Roman" w:hAnsi="Arial" w:cs="Arial"/>
          <w:i/>
          <w:color w:val="000000"/>
        </w:rPr>
      </w:pPr>
    </w:p>
    <w:p w14:paraId="1F73F70A" w14:textId="1466B1D1" w:rsidR="00FE184E" w:rsidDel="00940910" w:rsidRDefault="00B156F2" w:rsidP="00D570CD">
      <w:pPr>
        <w:spacing w:after="0" w:line="240" w:lineRule="auto"/>
        <w:rPr>
          <w:ins w:id="133" w:author="Jocelyn Liu" w:date="2018-07-18T14:28:00Z"/>
          <w:del w:id="134" w:author="jocelyn" w:date="2018-07-20T15:24:00Z"/>
          <w:rStyle w:val="Heading2Char"/>
          <w:rFonts w:ascii="Arial" w:hAnsi="Arial" w:cs="Arial"/>
          <w:color w:val="auto"/>
          <w:sz w:val="22"/>
        </w:rPr>
      </w:pPr>
      <w:del w:id="135" w:author="jocelyn" w:date="2018-07-20T15:24:00Z">
        <w:r w:rsidDel="00940910">
          <w:rPr>
            <w:rFonts w:ascii="Arial" w:eastAsia="Times New Roman" w:hAnsi="Arial" w:cs="Arial"/>
            <w:color w:val="000000"/>
          </w:rPr>
          <w:delText>Due to</w:delText>
        </w:r>
        <w:r w:rsidR="00BE1B2D" w:rsidDel="00940910">
          <w:rPr>
            <w:rFonts w:ascii="Arial" w:eastAsia="Times New Roman" w:hAnsi="Arial" w:cs="Arial"/>
            <w:color w:val="000000"/>
          </w:rPr>
          <w:delText xml:space="preserve"> the size of histological features of interest on biological tissues, regular colorimeters and spectroradiometers do not provide a viable means of determining color </w:delText>
        </w:r>
        <w:r w:rsidR="00BE1B2D" w:rsidRPr="00FE184E" w:rsidDel="00940910">
          <w:rPr>
            <w:rFonts w:ascii="Arial" w:eastAsia="Times New Roman" w:hAnsi="Arial" w:cs="Arial"/>
            <w:rPrChange w:id="136" w:author="jocelyn" w:date="2018-07-17T11:30:00Z">
              <w:rPr>
                <w:rFonts w:ascii="Arial" w:eastAsia="Times New Roman" w:hAnsi="Arial" w:cs="Arial"/>
                <w:color w:val="000000"/>
              </w:rPr>
            </w:rPrChange>
          </w:rPr>
          <w:delText>trut</w:delText>
        </w:r>
      </w:del>
      <w:ins w:id="137" w:author="Jocelyn Liu" w:date="2018-07-18T14:28:00Z">
        <w:del w:id="138" w:author="jocelyn" w:date="2018-07-20T15:24:00Z">
          <w:r w:rsidR="006F3672" w:rsidDel="00940910">
            <w:rPr>
              <w:rStyle w:val="Heading2Char"/>
              <w:rFonts w:ascii="Arial" w:hAnsi="Arial" w:cs="Arial"/>
              <w:color w:val="auto"/>
              <w:sz w:val="22"/>
            </w:rPr>
            <w:delText xml:space="preserve"> Consequently, different measures have been taken to remedy this issue.</w:delText>
          </w:r>
        </w:del>
      </w:ins>
    </w:p>
    <w:p w14:paraId="7ED4B960" w14:textId="77777777" w:rsidR="006F3672" w:rsidRDefault="006F3672" w:rsidP="00D570CD">
      <w:pPr>
        <w:spacing w:after="0" w:line="240" w:lineRule="auto"/>
        <w:rPr>
          <w:ins w:id="139" w:author="jocelyn" w:date="2018-07-17T11:31:00Z"/>
          <w:rStyle w:val="Heading2Char"/>
          <w:rFonts w:ascii="Arial" w:hAnsi="Arial" w:cs="Arial"/>
          <w:color w:val="auto"/>
          <w:sz w:val="22"/>
        </w:rPr>
      </w:pPr>
    </w:p>
    <w:p w14:paraId="042D3350" w14:textId="5A3A70B4" w:rsidR="00D802DF" w:rsidRDefault="00D802DF" w:rsidP="00D802DF">
      <w:pPr>
        <w:spacing w:after="0" w:line="240" w:lineRule="auto"/>
        <w:rPr>
          <w:ins w:id="140" w:author="Jocelyn Liu" w:date="2018-07-18T14:47:00Z"/>
          <w:rStyle w:val="Heading2Char"/>
          <w:rFonts w:ascii="Arial" w:hAnsi="Arial" w:cs="Arial"/>
          <w:color w:val="auto"/>
          <w:sz w:val="22"/>
        </w:rPr>
      </w:pPr>
      <w:ins w:id="141" w:author="Jocelyn Liu" w:date="2018-07-18T14:41:00Z">
        <w:r>
          <w:rPr>
            <w:rStyle w:val="Heading2Char"/>
            <w:rFonts w:ascii="Arial" w:hAnsi="Arial" w:cs="Arial"/>
            <w:color w:val="auto"/>
            <w:sz w:val="22"/>
          </w:rPr>
          <w:t xml:space="preserve">In </w:t>
        </w:r>
      </w:ins>
      <w:ins w:id="142" w:author="Jocelyn Liu" w:date="2018-07-18T14:42:00Z">
        <w:r>
          <w:rPr>
            <w:rStyle w:val="Heading2Char"/>
            <w:rFonts w:ascii="Arial" w:hAnsi="Arial" w:cs="Arial"/>
            <w:color w:val="auto"/>
            <w:sz w:val="22"/>
          </w:rPr>
          <w:t>the literature, researchers have employed several man-made targets for gauging color truth in the evaluation of WSI scanners. In</w:t>
        </w:r>
      </w:ins>
      <w:ins w:id="143" w:author="Jocelyn Liu" w:date="2018-07-18T14:44:00Z">
        <w:r>
          <w:rPr>
            <w:rStyle w:val="Heading2Char"/>
            <w:rFonts w:ascii="Arial" w:hAnsi="Arial" w:cs="Arial"/>
            <w:color w:val="auto"/>
            <w:sz w:val="22"/>
          </w:rPr>
          <w:t xml:space="preserve"> </w:t>
        </w:r>
      </w:ins>
      <w:ins w:id="144" w:author="Jocelyn Liu" w:date="2018-07-18T14:47:00Z">
        <w:r>
          <w:rPr>
            <w:rStyle w:val="Heading2Char"/>
            <w:rFonts w:ascii="Arial" w:hAnsi="Arial" w:cs="Arial"/>
            <w:color w:val="auto"/>
            <w:sz w:val="22"/>
          </w:rPr>
          <w:t xml:space="preserve">[6], </w:t>
        </w:r>
      </w:ins>
      <w:ins w:id="145" w:author="Jocelyn Liu" w:date="2018-07-18T14:48:00Z">
        <w:r>
          <w:rPr>
            <w:rStyle w:val="Heading2Char"/>
            <w:rFonts w:ascii="Arial" w:hAnsi="Arial" w:cs="Arial"/>
            <w:color w:val="auto"/>
            <w:sz w:val="22"/>
          </w:rPr>
          <w:t xml:space="preserve">visible large-sized color patches were mounted </w:t>
        </w:r>
      </w:ins>
      <w:ins w:id="146" w:author="Jocelyn Liu" w:date="2018-07-18T14:49:00Z">
        <w:r>
          <w:rPr>
            <w:rStyle w:val="Heading2Char"/>
            <w:rFonts w:ascii="Arial" w:hAnsi="Arial" w:cs="Arial"/>
            <w:color w:val="auto"/>
            <w:sz w:val="22"/>
          </w:rPr>
          <w:t xml:space="preserve">next to a sample. </w:t>
        </w:r>
      </w:ins>
      <w:ins w:id="147" w:author="Jocelyn Liu" w:date="2018-07-18T14:51:00Z">
        <w:r w:rsidR="00527ECA">
          <w:rPr>
            <w:rStyle w:val="Heading2Char"/>
            <w:rFonts w:ascii="Arial" w:hAnsi="Arial" w:cs="Arial"/>
            <w:color w:val="auto"/>
            <w:sz w:val="22"/>
          </w:rPr>
          <w:t>A visual side-by-side comparison</w:t>
        </w:r>
      </w:ins>
      <w:ins w:id="148" w:author="Jocelyn Liu" w:date="2018-07-18T14:54:00Z">
        <w:r w:rsidR="00527ECA">
          <w:rPr>
            <w:rStyle w:val="Heading2Char"/>
            <w:rFonts w:ascii="Arial" w:hAnsi="Arial" w:cs="Arial"/>
            <w:color w:val="auto"/>
            <w:sz w:val="22"/>
          </w:rPr>
          <w:t xml:space="preserve"> </w:t>
        </w:r>
      </w:ins>
      <w:ins w:id="149" w:author="Jocelyn Liu" w:date="2018-07-18T14:55:00Z">
        <w:r w:rsidR="00527ECA">
          <w:rPr>
            <w:rStyle w:val="Heading2Char"/>
            <w:rFonts w:ascii="Arial" w:hAnsi="Arial" w:cs="Arial"/>
            <w:color w:val="auto"/>
            <w:sz w:val="22"/>
          </w:rPr>
          <w:t xml:space="preserve">of the color target and WSI output </w:t>
        </w:r>
      </w:ins>
      <w:ins w:id="150" w:author="Jocelyn Liu" w:date="2018-07-18T14:54:00Z">
        <w:r w:rsidR="00527ECA">
          <w:rPr>
            <w:rStyle w:val="Heading2Char"/>
            <w:rFonts w:ascii="Arial" w:hAnsi="Arial" w:cs="Arial"/>
            <w:color w:val="auto"/>
            <w:sz w:val="22"/>
          </w:rPr>
          <w:t xml:space="preserve">was used to determine the </w:t>
        </w:r>
      </w:ins>
      <w:ins w:id="151" w:author="Jocelyn Liu" w:date="2018-07-18T14:55:00Z">
        <w:r w:rsidR="00527ECA">
          <w:rPr>
            <w:rStyle w:val="Heading2Char"/>
            <w:rFonts w:ascii="Arial" w:hAnsi="Arial" w:cs="Arial"/>
            <w:color w:val="auto"/>
            <w:sz w:val="22"/>
          </w:rPr>
          <w:t xml:space="preserve">color reproducibility. </w:t>
        </w:r>
      </w:ins>
      <w:ins w:id="152" w:author="Jocelyn Liu" w:date="2018-07-18T14:48:00Z">
        <w:r>
          <w:rPr>
            <w:rStyle w:val="Heading2Char"/>
            <w:rFonts w:ascii="Arial" w:hAnsi="Arial" w:cs="Arial"/>
            <w:color w:val="auto"/>
            <w:sz w:val="22"/>
          </w:rPr>
          <w:t>The method</w:t>
        </w:r>
      </w:ins>
      <w:ins w:id="153" w:author="Jocelyn Liu" w:date="2018-07-18T14:53:00Z">
        <w:r w:rsidR="00527ECA">
          <w:rPr>
            <w:rStyle w:val="Heading2Char"/>
            <w:rFonts w:ascii="Arial" w:hAnsi="Arial" w:cs="Arial"/>
            <w:color w:val="auto"/>
            <w:sz w:val="22"/>
          </w:rPr>
          <w:t xml:space="preserve"> is quick and intuitive, but its </w:t>
        </w:r>
      </w:ins>
      <w:ins w:id="154" w:author="Jocelyn Liu" w:date="2018-07-18T14:48:00Z">
        <w:r>
          <w:rPr>
            <w:rStyle w:val="Heading2Char"/>
            <w:rFonts w:ascii="Arial" w:hAnsi="Arial" w:cs="Arial"/>
            <w:color w:val="auto"/>
            <w:sz w:val="22"/>
          </w:rPr>
          <w:t>shortcomings lie in its subjectivity and lack of means for quantitative comparison.</w:t>
        </w:r>
      </w:ins>
    </w:p>
    <w:p w14:paraId="4BCFA00F" w14:textId="6C814B5A" w:rsidR="00FE184E" w:rsidRDefault="00FE184E" w:rsidP="00D570CD">
      <w:pPr>
        <w:spacing w:after="0" w:line="240" w:lineRule="auto"/>
        <w:rPr>
          <w:ins w:id="155" w:author="Jocelyn Liu" w:date="2018-07-18T14:44:00Z"/>
          <w:rStyle w:val="Heading2Char"/>
          <w:rFonts w:ascii="Arial" w:hAnsi="Arial" w:cs="Arial"/>
          <w:color w:val="auto"/>
          <w:sz w:val="22"/>
        </w:rPr>
      </w:pPr>
    </w:p>
    <w:p w14:paraId="079E7323" w14:textId="6C324037" w:rsidR="00D802DF" w:rsidRDefault="00527ECA" w:rsidP="00D570CD">
      <w:pPr>
        <w:spacing w:after="0" w:line="240" w:lineRule="auto"/>
        <w:rPr>
          <w:ins w:id="156" w:author="Jocelyn Liu" w:date="2018-07-18T14:45:00Z"/>
          <w:rStyle w:val="Heading2Char"/>
          <w:rFonts w:ascii="Arial" w:hAnsi="Arial" w:cs="Arial"/>
          <w:color w:val="auto"/>
          <w:sz w:val="22"/>
        </w:rPr>
      </w:pPr>
      <w:ins w:id="157" w:author="Jocelyn Liu" w:date="2018-07-18T14:53:00Z">
        <w:r>
          <w:rPr>
            <w:rStyle w:val="Heading2Char"/>
            <w:rFonts w:ascii="Arial" w:hAnsi="Arial" w:cs="Arial"/>
            <w:color w:val="auto"/>
            <w:sz w:val="22"/>
          </w:rPr>
          <w:t>In</w:t>
        </w:r>
      </w:ins>
      <w:ins w:id="158" w:author="Jocelyn Liu" w:date="2018-07-18T14:47:00Z">
        <w:r w:rsidR="00D802DF">
          <w:rPr>
            <w:rStyle w:val="Heading2Char"/>
            <w:rFonts w:ascii="Arial" w:hAnsi="Arial" w:cs="Arial"/>
            <w:color w:val="auto"/>
            <w:sz w:val="22"/>
          </w:rPr>
          <w:t xml:space="preserve"> </w:t>
        </w:r>
      </w:ins>
      <w:ins w:id="159" w:author="Jocelyn Liu" w:date="2018-07-18T14:44:00Z">
        <w:r w:rsidR="00D802DF">
          <w:rPr>
            <w:rStyle w:val="Heading2Char"/>
            <w:rFonts w:ascii="Arial" w:hAnsi="Arial" w:cs="Arial"/>
            <w:color w:val="auto"/>
            <w:sz w:val="22"/>
          </w:rPr>
          <w:t>[5]</w:t>
        </w:r>
      </w:ins>
      <w:ins w:id="160" w:author="Jocelyn Liu" w:date="2018-07-18T14:53:00Z">
        <w:r>
          <w:rPr>
            <w:rStyle w:val="Heading2Char"/>
            <w:rFonts w:ascii="Arial" w:hAnsi="Arial" w:cs="Arial"/>
            <w:color w:val="auto"/>
            <w:sz w:val="22"/>
          </w:rPr>
          <w:t xml:space="preserve"> and</w:t>
        </w:r>
      </w:ins>
      <w:ins w:id="161" w:author="Jocelyn Liu" w:date="2018-07-18T14:44:00Z">
        <w:r w:rsidR="00D802DF">
          <w:rPr>
            <w:rStyle w:val="Heading2Char"/>
            <w:rFonts w:ascii="Arial" w:hAnsi="Arial" w:cs="Arial"/>
            <w:color w:val="auto"/>
            <w:sz w:val="22"/>
          </w:rPr>
          <w:t xml:space="preserve"> [7]</w:t>
        </w:r>
      </w:ins>
      <w:ins w:id="162" w:author="Jocelyn Liu" w:date="2018-07-18T14:53:00Z">
        <w:r>
          <w:rPr>
            <w:rStyle w:val="Heading2Char"/>
            <w:rFonts w:ascii="Arial" w:hAnsi="Arial" w:cs="Arial"/>
            <w:color w:val="auto"/>
            <w:sz w:val="22"/>
          </w:rPr>
          <w:t xml:space="preserve">, </w:t>
        </w:r>
      </w:ins>
      <w:ins w:id="163" w:author="Jocelyn Liu" w:date="2018-07-18T14:58:00Z">
        <w:r>
          <w:rPr>
            <w:rStyle w:val="Heading2Char"/>
            <w:rFonts w:ascii="Arial" w:hAnsi="Arial" w:cs="Arial"/>
            <w:color w:val="auto"/>
            <w:sz w:val="22"/>
          </w:rPr>
          <w:t xml:space="preserve">researchers developed photographic film-based color targets. </w:t>
        </w:r>
      </w:ins>
      <w:ins w:id="164" w:author="Jocelyn Liu" w:date="2018-07-18T14:59:00Z">
        <w:r>
          <w:rPr>
            <w:rStyle w:val="Heading2Char"/>
            <w:rFonts w:ascii="Arial" w:hAnsi="Arial" w:cs="Arial"/>
            <w:i/>
            <w:color w:val="auto"/>
            <w:sz w:val="22"/>
          </w:rPr>
          <w:t xml:space="preserve">More than 100 measurable and customizable color patches constitute a wide range of color gamut for testing the WSI device’s color response. </w:t>
        </w:r>
      </w:ins>
      <w:ins w:id="165" w:author="Jocelyn Liu" w:date="2018-07-18T14:56:00Z">
        <w:r>
          <w:rPr>
            <w:rStyle w:val="Heading2Char"/>
            <w:rFonts w:ascii="Arial" w:hAnsi="Arial" w:cs="Arial"/>
            <w:color w:val="auto"/>
            <w:sz w:val="22"/>
          </w:rPr>
          <w:t xml:space="preserve">However, </w:t>
        </w:r>
      </w:ins>
      <w:ins w:id="166" w:author="Jocelyn Liu" w:date="2018-07-18T15:00:00Z">
        <w:r>
          <w:rPr>
            <w:rStyle w:val="Heading2Char"/>
            <w:rFonts w:ascii="Arial" w:hAnsi="Arial" w:cs="Arial"/>
            <w:color w:val="auto"/>
            <w:sz w:val="22"/>
          </w:rPr>
          <w:t xml:space="preserve">not all the target colors were applicable in histological context. More importantly, </w:t>
        </w:r>
      </w:ins>
      <w:ins w:id="167" w:author="Jocelyn Liu" w:date="2018-07-18T14:56:00Z">
        <w:r>
          <w:rPr>
            <w:rStyle w:val="Heading2Char"/>
            <w:rFonts w:ascii="Arial" w:hAnsi="Arial" w:cs="Arial"/>
            <w:color w:val="auto"/>
            <w:sz w:val="22"/>
          </w:rPr>
          <w:t xml:space="preserve">the spectral transmittance of photographic film is known to differ significantly from that of biological tissues, calling into question the pragmatic applicability of its assessment. </w:t>
        </w:r>
      </w:ins>
    </w:p>
    <w:p w14:paraId="54049534" w14:textId="77777777" w:rsidR="00527ECA" w:rsidRDefault="00527ECA" w:rsidP="00D570CD">
      <w:pPr>
        <w:spacing w:after="0" w:line="240" w:lineRule="auto"/>
        <w:rPr>
          <w:ins w:id="168" w:author="Jocelyn Liu" w:date="2018-07-18T14:59:00Z"/>
          <w:rStyle w:val="Heading2Char"/>
          <w:rFonts w:ascii="Arial" w:hAnsi="Arial" w:cs="Arial"/>
          <w:color w:val="auto"/>
          <w:sz w:val="22"/>
        </w:rPr>
      </w:pPr>
    </w:p>
    <w:p w14:paraId="053EC418" w14:textId="6C21512D" w:rsidR="00D802DF" w:rsidRDefault="00527ECA" w:rsidP="00D570CD">
      <w:pPr>
        <w:spacing w:after="0" w:line="240" w:lineRule="auto"/>
        <w:rPr>
          <w:ins w:id="169" w:author="Jocelyn Liu" w:date="2018-07-18T15:04:00Z"/>
          <w:rStyle w:val="Heading2Char"/>
          <w:rFonts w:ascii="Arial" w:hAnsi="Arial" w:cs="Arial"/>
          <w:color w:val="auto"/>
          <w:sz w:val="22"/>
        </w:rPr>
      </w:pPr>
      <w:ins w:id="170" w:author="Jocelyn Liu" w:date="2018-07-18T14:59:00Z">
        <w:r>
          <w:rPr>
            <w:rStyle w:val="Heading2Char"/>
            <w:rFonts w:ascii="Arial" w:hAnsi="Arial" w:cs="Arial"/>
            <w:color w:val="auto"/>
            <w:sz w:val="22"/>
          </w:rPr>
          <w:t xml:space="preserve">In </w:t>
        </w:r>
      </w:ins>
      <w:ins w:id="171" w:author="Jocelyn Liu" w:date="2018-07-18T14:45:00Z">
        <w:r w:rsidR="00D802DF">
          <w:rPr>
            <w:rStyle w:val="Heading2Char"/>
            <w:rFonts w:ascii="Arial" w:hAnsi="Arial" w:cs="Arial"/>
            <w:color w:val="auto"/>
            <w:sz w:val="22"/>
          </w:rPr>
          <w:t>[8]</w:t>
        </w:r>
      </w:ins>
      <w:ins w:id="172" w:author="Jocelyn Liu" w:date="2018-07-18T14:59:00Z">
        <w:r>
          <w:rPr>
            <w:rStyle w:val="Heading2Char"/>
            <w:rFonts w:ascii="Arial" w:hAnsi="Arial" w:cs="Arial"/>
            <w:color w:val="auto"/>
            <w:sz w:val="22"/>
          </w:rPr>
          <w:t xml:space="preserve">, </w:t>
        </w:r>
      </w:ins>
      <w:ins w:id="173" w:author="Jocelyn Liu" w:date="2018-07-18T16:05:00Z">
        <w:r w:rsidR="00C64CC0">
          <w:rPr>
            <w:rStyle w:val="Heading2Char"/>
            <w:rFonts w:ascii="Arial" w:hAnsi="Arial" w:cs="Arial"/>
            <w:color w:val="auto"/>
            <w:sz w:val="22"/>
          </w:rPr>
          <w:t>the problems in [5] and [7] were a</w:t>
        </w:r>
      </w:ins>
      <w:ins w:id="174" w:author="Jocelyn Liu" w:date="2018-07-18T16:06:00Z">
        <w:r w:rsidR="004C4B5D">
          <w:rPr>
            <w:rStyle w:val="Heading2Char"/>
            <w:rFonts w:ascii="Arial" w:hAnsi="Arial" w:cs="Arial"/>
            <w:color w:val="auto"/>
            <w:sz w:val="22"/>
          </w:rPr>
          <w:t xml:space="preserve">ddressed with the creation of biopolymer color targets mimicking the spectral response of real biological tissues. </w:t>
        </w:r>
      </w:ins>
      <w:ins w:id="175" w:author="Jocelyn Liu" w:date="2018-07-18T16:07:00Z">
        <w:r w:rsidR="004C4B5D">
          <w:rPr>
            <w:rStyle w:val="Heading2Char"/>
            <w:rFonts w:ascii="Arial" w:hAnsi="Arial" w:cs="Arial"/>
            <w:color w:val="auto"/>
            <w:sz w:val="22"/>
          </w:rPr>
          <w:t xml:space="preserve">This biopolymer material could also be stained with common histological protocols. However, due to its manufacturing method, </w:t>
        </w:r>
      </w:ins>
      <w:ins w:id="176" w:author="Jocelyn Liu" w:date="2018-07-18T16:09:00Z">
        <w:r w:rsidR="004C4B5D">
          <w:rPr>
            <w:rStyle w:val="Heading2Char"/>
            <w:rFonts w:ascii="Arial" w:hAnsi="Arial" w:cs="Arial"/>
            <w:color w:val="auto"/>
            <w:sz w:val="22"/>
          </w:rPr>
          <w:t>the number of targets on a slide is limited.</w:t>
        </w:r>
      </w:ins>
    </w:p>
    <w:p w14:paraId="1BE62E67" w14:textId="5C5744D4" w:rsidR="002B1248" w:rsidRDefault="002B1248" w:rsidP="00D570CD">
      <w:pPr>
        <w:spacing w:after="0" w:line="240" w:lineRule="auto"/>
        <w:rPr>
          <w:ins w:id="177" w:author="Jocelyn Liu" w:date="2018-07-18T15:04:00Z"/>
          <w:rStyle w:val="Heading2Char"/>
          <w:rFonts w:ascii="Arial" w:hAnsi="Arial" w:cs="Arial"/>
          <w:color w:val="auto"/>
          <w:sz w:val="22"/>
        </w:rPr>
      </w:pPr>
    </w:p>
    <w:p w14:paraId="1AF86092" w14:textId="093A2493" w:rsidR="002B1248" w:rsidRPr="002B1248" w:rsidRDefault="002B1248" w:rsidP="00D570CD">
      <w:pPr>
        <w:spacing w:after="0" w:line="240" w:lineRule="auto"/>
        <w:rPr>
          <w:ins w:id="178" w:author="Jocelyn Liu" w:date="2018-07-18T15:01:00Z"/>
          <w:rStyle w:val="Heading2Char"/>
          <w:rFonts w:ascii="Arial" w:hAnsi="Arial" w:cs="Arial"/>
          <w:i/>
          <w:color w:val="auto"/>
          <w:sz w:val="22"/>
          <w:rPrChange w:id="179" w:author="Jocelyn Liu" w:date="2018-07-18T15:04:00Z">
            <w:rPr>
              <w:ins w:id="180" w:author="Jocelyn Liu" w:date="2018-07-18T15:01:00Z"/>
              <w:rStyle w:val="Heading2Char"/>
              <w:rFonts w:ascii="Arial" w:hAnsi="Arial" w:cs="Arial"/>
              <w:color w:val="auto"/>
              <w:sz w:val="22"/>
            </w:rPr>
          </w:rPrChange>
        </w:rPr>
      </w:pPr>
      <w:ins w:id="181" w:author="Jocelyn Liu" w:date="2018-07-18T15:04:00Z">
        <w:r>
          <w:rPr>
            <w:rStyle w:val="Heading2Char"/>
            <w:rFonts w:ascii="Arial" w:hAnsi="Arial" w:cs="Arial"/>
            <w:i/>
            <w:color w:val="auto"/>
            <w:sz w:val="22"/>
          </w:rPr>
          <w:t>Summarizing the drawbacks of previous approaches, the challenge of evaluating the color performance of WSI devices originate</w:t>
        </w:r>
      </w:ins>
      <w:ins w:id="182" w:author="Jocelyn Liu" w:date="2018-07-18T15:06:00Z">
        <w:r>
          <w:rPr>
            <w:rStyle w:val="Heading2Char"/>
            <w:rFonts w:ascii="Arial" w:hAnsi="Arial" w:cs="Arial"/>
            <w:i/>
            <w:color w:val="auto"/>
            <w:sz w:val="22"/>
          </w:rPr>
          <w:t>d from</w:t>
        </w:r>
      </w:ins>
      <w:ins w:id="183" w:author="Jocelyn Liu" w:date="2018-07-18T15:04:00Z">
        <w:r>
          <w:rPr>
            <w:rStyle w:val="Heading2Char"/>
            <w:rFonts w:ascii="Arial" w:hAnsi="Arial" w:cs="Arial"/>
            <w:i/>
            <w:color w:val="auto"/>
            <w:sz w:val="22"/>
          </w:rPr>
          <w:t xml:space="preserve"> the limitation of colorimeter/spectroradiometer that is </w:t>
        </w:r>
      </w:ins>
      <w:ins w:id="184" w:author="Jocelyn Liu" w:date="2018-07-18T15:05:00Z">
        <w:r>
          <w:rPr>
            <w:rStyle w:val="Heading2Char"/>
            <w:rFonts w:ascii="Arial" w:hAnsi="Arial" w:cs="Arial"/>
            <w:i/>
            <w:color w:val="auto"/>
            <w:sz w:val="22"/>
          </w:rPr>
          <w:t>unable to measure the microscopic structure of biological tissues. As a result, man-made color targets were used such that the color truth could be obtained. Thus, the deviation from real biological tissues imposed inevitable assessment errors.</w:t>
        </w:r>
      </w:ins>
    </w:p>
    <w:p w14:paraId="6191D269" w14:textId="5534234F" w:rsidR="00527ECA" w:rsidRDefault="00527ECA" w:rsidP="00D570CD">
      <w:pPr>
        <w:spacing w:after="0" w:line="240" w:lineRule="auto"/>
        <w:rPr>
          <w:ins w:id="185" w:author="Jocelyn Liu" w:date="2018-07-18T16:10:00Z"/>
          <w:rStyle w:val="Heading2Char"/>
          <w:rFonts w:ascii="Arial" w:hAnsi="Arial" w:cs="Arial"/>
          <w:color w:val="auto"/>
          <w:sz w:val="22"/>
        </w:rPr>
      </w:pPr>
    </w:p>
    <w:p w14:paraId="4C3B6032" w14:textId="400FAE03" w:rsidR="004C4B5D" w:rsidRDefault="004C4B5D" w:rsidP="00D570CD">
      <w:pPr>
        <w:spacing w:after="0" w:line="240" w:lineRule="auto"/>
        <w:rPr>
          <w:ins w:id="186" w:author="Jocelyn Liu" w:date="2018-07-18T16:43:00Z"/>
          <w:rStyle w:val="Heading2Char"/>
          <w:rFonts w:ascii="Arial" w:hAnsi="Arial" w:cs="Arial"/>
          <w:color w:val="auto"/>
          <w:sz w:val="22"/>
        </w:rPr>
      </w:pPr>
      <w:ins w:id="187" w:author="Jocelyn Liu" w:date="2018-07-18T16:10:00Z">
        <w:r>
          <w:rPr>
            <w:rStyle w:val="Heading2Char"/>
            <w:rFonts w:ascii="Arial" w:hAnsi="Arial" w:cs="Arial"/>
            <w:color w:val="auto"/>
            <w:sz w:val="22"/>
          </w:rPr>
          <w:t xml:space="preserve">[1] presented a </w:t>
        </w:r>
      </w:ins>
      <w:ins w:id="188" w:author="Jocelyn Liu" w:date="2018-07-18T16:12:00Z">
        <w:r>
          <w:rPr>
            <w:rStyle w:val="Heading2Char"/>
            <w:rFonts w:ascii="Arial" w:hAnsi="Arial" w:cs="Arial"/>
            <w:color w:val="auto"/>
            <w:sz w:val="22"/>
          </w:rPr>
          <w:t xml:space="preserve">new method </w:t>
        </w:r>
      </w:ins>
      <w:ins w:id="189" w:author="Jocelyn Liu" w:date="2018-07-18T16:13:00Z">
        <w:r>
          <w:rPr>
            <w:rStyle w:val="Heading2Char"/>
            <w:rFonts w:ascii="Arial" w:hAnsi="Arial" w:cs="Arial"/>
            <w:color w:val="auto"/>
            <w:sz w:val="22"/>
          </w:rPr>
          <w:t xml:space="preserve">of determining color reproducibility using </w:t>
        </w:r>
      </w:ins>
      <w:ins w:id="190" w:author="Jocelyn Liu" w:date="2018-07-18T16:17:00Z">
        <w:r w:rsidR="0037241D">
          <w:rPr>
            <w:rStyle w:val="Heading2Char"/>
            <w:rFonts w:ascii="Arial" w:hAnsi="Arial" w:cs="Arial"/>
            <w:color w:val="auto"/>
            <w:sz w:val="22"/>
          </w:rPr>
          <w:t xml:space="preserve">the color truth of </w:t>
        </w:r>
      </w:ins>
      <w:ins w:id="191" w:author="Jocelyn Liu" w:date="2018-07-18T16:13:00Z">
        <w:r>
          <w:rPr>
            <w:rStyle w:val="Heading2Char"/>
            <w:rFonts w:ascii="Arial" w:hAnsi="Arial" w:cs="Arial"/>
            <w:color w:val="auto"/>
            <w:sz w:val="22"/>
          </w:rPr>
          <w:t xml:space="preserve">a real tissue slide </w:t>
        </w:r>
      </w:ins>
      <w:ins w:id="192" w:author="Jocelyn Liu" w:date="2018-07-18T16:17:00Z">
        <w:r w:rsidR="0037241D">
          <w:rPr>
            <w:rStyle w:val="Heading2Char"/>
            <w:rFonts w:ascii="Arial" w:hAnsi="Arial" w:cs="Arial"/>
            <w:color w:val="auto"/>
            <w:sz w:val="22"/>
          </w:rPr>
          <w:t>determined by a multispectral imaging system.</w:t>
        </w:r>
      </w:ins>
      <w:ins w:id="193" w:author="Jocelyn Liu" w:date="2018-07-18T16:18:00Z">
        <w:r w:rsidR="0037241D">
          <w:rPr>
            <w:rStyle w:val="Heading2Char"/>
            <w:rFonts w:ascii="Arial" w:hAnsi="Arial" w:cs="Arial"/>
            <w:color w:val="auto"/>
            <w:sz w:val="22"/>
          </w:rPr>
          <w:t xml:space="preserve"> </w:t>
        </w:r>
      </w:ins>
      <w:ins w:id="194" w:author="jocelyn" w:date="2018-07-19T10:48:00Z">
        <w:r w:rsidR="009E17CD">
          <w:rPr>
            <w:rStyle w:val="Heading2Char"/>
            <w:rFonts w:ascii="Arial" w:hAnsi="Arial" w:cs="Arial"/>
            <w:color w:val="auto"/>
            <w:sz w:val="22"/>
          </w:rPr>
          <w:t>The method</w:t>
        </w:r>
      </w:ins>
      <w:ins w:id="195" w:author="jocelyn" w:date="2018-07-20T15:29:00Z">
        <w:r w:rsidR="007D793C">
          <w:rPr>
            <w:rStyle w:val="Heading2Char"/>
            <w:rFonts w:ascii="Arial" w:hAnsi="Arial" w:cs="Arial"/>
            <w:color w:val="auto"/>
            <w:sz w:val="22"/>
          </w:rPr>
          <w:t>ology</w:t>
        </w:r>
      </w:ins>
      <w:ins w:id="196" w:author="jocelyn" w:date="2018-07-19T10:48:00Z">
        <w:r w:rsidR="009E17CD">
          <w:rPr>
            <w:rStyle w:val="Heading2Char"/>
            <w:rFonts w:ascii="Arial" w:hAnsi="Arial" w:cs="Arial"/>
            <w:color w:val="auto"/>
            <w:sz w:val="22"/>
          </w:rPr>
          <w:t xml:space="preserve"> eliminated the need for an artificial color target</w:t>
        </w:r>
      </w:ins>
      <w:ins w:id="197" w:author="jocelyn" w:date="2018-07-19T10:49:00Z">
        <w:r w:rsidR="009E17CD">
          <w:rPr>
            <w:rStyle w:val="Heading2Char"/>
            <w:rFonts w:ascii="Arial" w:hAnsi="Arial" w:cs="Arial"/>
            <w:color w:val="auto"/>
            <w:sz w:val="22"/>
          </w:rPr>
          <w:t>s</w:t>
        </w:r>
      </w:ins>
      <w:ins w:id="198" w:author="jocelyn" w:date="2018-07-19T10:48:00Z">
        <w:r w:rsidR="009E17CD">
          <w:rPr>
            <w:rStyle w:val="Heading2Char"/>
            <w:rFonts w:ascii="Arial" w:hAnsi="Arial" w:cs="Arial"/>
            <w:color w:val="auto"/>
            <w:sz w:val="22"/>
          </w:rPr>
          <w:t xml:space="preserve"> and, due to its use of a biological sample as </w:t>
        </w:r>
      </w:ins>
      <w:ins w:id="199" w:author="jocelyn" w:date="2018-07-19T10:51:00Z">
        <w:r w:rsidR="009E17CD">
          <w:rPr>
            <w:rStyle w:val="Heading2Char"/>
            <w:rFonts w:ascii="Arial" w:hAnsi="Arial" w:cs="Arial"/>
            <w:color w:val="auto"/>
            <w:sz w:val="22"/>
          </w:rPr>
          <w:t>reference</w:t>
        </w:r>
      </w:ins>
      <w:ins w:id="200" w:author="jocelyn" w:date="2018-07-19T10:48:00Z">
        <w:r w:rsidR="009E17CD">
          <w:rPr>
            <w:rStyle w:val="Heading2Char"/>
            <w:rFonts w:ascii="Arial" w:hAnsi="Arial" w:cs="Arial"/>
            <w:color w:val="auto"/>
            <w:sz w:val="22"/>
          </w:rPr>
          <w:t xml:space="preserve">, </w:t>
        </w:r>
        <w:r w:rsidR="009E17CD">
          <w:rPr>
            <w:rStyle w:val="Heading2Char"/>
            <w:rFonts w:ascii="Arial" w:hAnsi="Arial" w:cs="Arial"/>
            <w:color w:val="auto"/>
            <w:sz w:val="22"/>
          </w:rPr>
          <w:lastRenderedPageBreak/>
          <w:t xml:space="preserve">presented pragmatically more relevant </w:t>
        </w:r>
      </w:ins>
      <w:ins w:id="201" w:author="jocelyn" w:date="2018-07-19T10:49:00Z">
        <w:r w:rsidR="009E17CD">
          <w:rPr>
            <w:rStyle w:val="Heading2Char"/>
            <w:rFonts w:ascii="Arial" w:hAnsi="Arial" w:cs="Arial"/>
            <w:color w:val="auto"/>
            <w:sz w:val="22"/>
          </w:rPr>
          <w:t xml:space="preserve">spectral color </w:t>
        </w:r>
      </w:ins>
      <w:ins w:id="202" w:author="jocelyn" w:date="2018-07-19T10:48:00Z">
        <w:r w:rsidR="009E17CD">
          <w:rPr>
            <w:rStyle w:val="Heading2Char"/>
            <w:rFonts w:ascii="Arial" w:hAnsi="Arial" w:cs="Arial"/>
            <w:color w:val="auto"/>
            <w:sz w:val="22"/>
          </w:rPr>
          <w:t xml:space="preserve">information. </w:t>
        </w:r>
      </w:ins>
      <w:ins w:id="203" w:author="jocelyn" w:date="2018-07-19T10:49:00Z">
        <w:r w:rsidR="009E17CD">
          <w:rPr>
            <w:rStyle w:val="Heading2Char"/>
            <w:rFonts w:ascii="Arial" w:hAnsi="Arial" w:cs="Arial"/>
            <w:color w:val="auto"/>
            <w:sz w:val="22"/>
          </w:rPr>
          <w:t>However</w:t>
        </w:r>
      </w:ins>
      <w:ins w:id="204" w:author="jocelyn" w:date="2018-07-19T10:52:00Z">
        <w:r w:rsidR="009E17CD">
          <w:rPr>
            <w:rStyle w:val="Heading2Char"/>
            <w:rFonts w:ascii="Arial" w:hAnsi="Arial" w:cs="Arial"/>
            <w:color w:val="auto"/>
            <w:sz w:val="22"/>
          </w:rPr>
          <w:t xml:space="preserve">, this </w:t>
        </w:r>
      </w:ins>
      <w:ins w:id="205" w:author="jocelyn" w:date="2018-07-20T15:29:00Z">
        <w:r w:rsidR="007D793C">
          <w:rPr>
            <w:rStyle w:val="Heading2Char"/>
            <w:rFonts w:ascii="Arial" w:hAnsi="Arial" w:cs="Arial"/>
            <w:color w:val="auto"/>
            <w:sz w:val="22"/>
          </w:rPr>
          <w:t xml:space="preserve">method </w:t>
        </w:r>
      </w:ins>
      <w:ins w:id="206" w:author="jocelyn" w:date="2018-07-19T10:52:00Z">
        <w:r w:rsidR="009E17CD">
          <w:rPr>
            <w:rStyle w:val="Heading2Char"/>
            <w:rFonts w:ascii="Arial" w:hAnsi="Arial" w:cs="Arial"/>
            <w:color w:val="auto"/>
            <w:sz w:val="22"/>
          </w:rPr>
          <w:t>makes it difficult to compare two remote devices, as it requires transportation of either the reference slide or the scanners themselves.</w:t>
        </w:r>
      </w:ins>
    </w:p>
    <w:p w14:paraId="190E2752" w14:textId="77777777" w:rsidR="009E17CD" w:rsidRDefault="009E17CD" w:rsidP="00D570CD">
      <w:pPr>
        <w:spacing w:after="0" w:line="240" w:lineRule="auto"/>
        <w:rPr>
          <w:ins w:id="207" w:author="jocelyn" w:date="2018-07-19T10:53:00Z"/>
          <w:rStyle w:val="Heading2Char"/>
          <w:rFonts w:ascii="Arial" w:hAnsi="Arial" w:cs="Arial"/>
          <w:color w:val="auto"/>
          <w:sz w:val="22"/>
        </w:rPr>
      </w:pPr>
    </w:p>
    <w:p w14:paraId="0FAFF9AE" w14:textId="6AE973D8" w:rsidR="00FE370C" w:rsidDel="009E17CD" w:rsidRDefault="00FE370C" w:rsidP="00D570CD">
      <w:pPr>
        <w:spacing w:after="0" w:line="240" w:lineRule="auto"/>
        <w:rPr>
          <w:ins w:id="208" w:author="Jocelyn Liu" w:date="2018-07-18T16:14:00Z"/>
          <w:del w:id="209" w:author="jocelyn" w:date="2018-07-19T10:53:00Z"/>
          <w:rStyle w:val="Heading2Char"/>
          <w:rFonts w:ascii="Arial" w:hAnsi="Arial" w:cs="Arial"/>
          <w:color w:val="auto"/>
          <w:sz w:val="22"/>
        </w:rPr>
      </w:pPr>
      <w:ins w:id="210" w:author="Jocelyn Liu" w:date="2018-07-18T16:43:00Z">
        <w:del w:id="211" w:author="jocelyn" w:date="2018-07-19T10:53:00Z">
          <w:r w:rsidDel="009E17CD">
            <w:rPr>
              <w:rStyle w:val="Heading2Char"/>
              <w:rFonts w:ascii="Arial" w:hAnsi="Arial" w:cs="Arial"/>
              <w:color w:val="auto"/>
              <w:sz w:val="22"/>
            </w:rPr>
            <w:delText>Ina</w:delText>
          </w:r>
        </w:del>
      </w:ins>
      <w:ins w:id="212" w:author="Jocelyn Liu" w:date="2018-07-18T16:44:00Z">
        <w:del w:id="213" w:author="jocelyn" w:date="2018-07-19T10:53:00Z">
          <w:r w:rsidDel="009E17CD">
            <w:rPr>
              <w:rStyle w:val="Heading2Char"/>
              <w:rFonts w:ascii="Arial" w:hAnsi="Arial" w:cs="Arial"/>
              <w:color w:val="auto"/>
              <w:sz w:val="22"/>
            </w:rPr>
            <w:delText>ccessibility,</w:delText>
          </w:r>
        </w:del>
      </w:ins>
      <w:ins w:id="214" w:author="Jocelyn Liu" w:date="2018-07-18T16:58:00Z">
        <w:del w:id="215" w:author="jocelyn" w:date="2018-07-19T10:53:00Z">
          <w:r w:rsidR="00245FE2" w:rsidDel="009E17CD">
            <w:rPr>
              <w:rStyle w:val="Heading2Char"/>
              <w:rFonts w:ascii="Arial" w:hAnsi="Arial" w:cs="Arial"/>
              <w:color w:val="auto"/>
              <w:sz w:val="22"/>
            </w:rPr>
            <w:delText xml:space="preserve"> difficult to</w:delText>
          </w:r>
        </w:del>
      </w:ins>
      <w:ins w:id="216" w:author="Jocelyn Liu" w:date="2018-07-18T16:44:00Z">
        <w:del w:id="217" w:author="jocelyn" w:date="2018-07-19T10:53:00Z">
          <w:r w:rsidR="00612BCA" w:rsidDel="009E17CD">
            <w:rPr>
              <w:rStyle w:val="Heading2Char"/>
              <w:rFonts w:ascii="Arial" w:hAnsi="Arial" w:cs="Arial"/>
              <w:color w:val="auto"/>
              <w:sz w:val="22"/>
            </w:rPr>
            <w:delText xml:space="preserve"> use remotely</w:delText>
          </w:r>
        </w:del>
      </w:ins>
    </w:p>
    <w:p w14:paraId="4F79B133" w14:textId="45F4433D" w:rsidR="004C4B5D" w:rsidDel="00C4503C" w:rsidRDefault="004C4B5D" w:rsidP="00D570CD">
      <w:pPr>
        <w:spacing w:after="0" w:line="240" w:lineRule="auto"/>
        <w:rPr>
          <w:ins w:id="218" w:author="jocelyn" w:date="2018-07-17T11:30:00Z"/>
          <w:del w:id="219" w:author="Jocelyn Liu" w:date="2018-07-18T16:33:00Z"/>
          <w:rStyle w:val="Heading2Char"/>
          <w:rFonts w:ascii="Arial" w:hAnsi="Arial" w:cs="Arial"/>
          <w:color w:val="auto"/>
          <w:sz w:val="22"/>
        </w:rPr>
      </w:pPr>
    </w:p>
    <w:p w14:paraId="472898E3" w14:textId="3F0B196A" w:rsidR="00B156F2" w:rsidDel="007377F2" w:rsidRDefault="00FE184E" w:rsidP="00D570CD">
      <w:pPr>
        <w:spacing w:after="0" w:line="240" w:lineRule="auto"/>
        <w:rPr>
          <w:del w:id="220" w:author="jocelyn" w:date="2018-07-17T11:03:00Z"/>
          <w:rStyle w:val="Heading2Char"/>
          <w:rFonts w:ascii="Arial" w:hAnsi="Arial" w:cs="Arial"/>
          <w:color w:val="auto"/>
          <w:sz w:val="22"/>
        </w:rPr>
      </w:pPr>
      <w:ins w:id="221" w:author="jocelyn" w:date="2018-07-17T11:30:00Z">
        <w:r>
          <w:rPr>
            <w:rStyle w:val="Heading2Char"/>
            <w:rFonts w:ascii="Arial" w:hAnsi="Arial" w:cs="Arial"/>
            <w:color w:val="auto"/>
            <w:sz w:val="22"/>
          </w:rPr>
          <w:t>Approaching color display and correction issues with spectral representations</w:t>
        </w:r>
      </w:ins>
      <w:ins w:id="222" w:author="jocelyn" w:date="2018-07-17T11:32:00Z">
        <w:r w:rsidR="00204389">
          <w:rPr>
            <w:rStyle w:val="Heading2Char"/>
            <w:rFonts w:ascii="Arial" w:hAnsi="Arial" w:cs="Arial"/>
            <w:color w:val="auto"/>
            <w:sz w:val="22"/>
          </w:rPr>
          <w:t xml:space="preserve"> is an increasingly common practice</w:t>
        </w:r>
      </w:ins>
      <w:ins w:id="223" w:author="jocelyn" w:date="2018-07-17T11:31:00Z">
        <w:r w:rsidR="00204389">
          <w:rPr>
            <w:rStyle w:val="Heading2Char"/>
            <w:rFonts w:ascii="Arial" w:hAnsi="Arial" w:cs="Arial"/>
            <w:color w:val="auto"/>
            <w:sz w:val="22"/>
          </w:rPr>
          <w:t xml:space="preserve"> [</w:t>
        </w:r>
      </w:ins>
      <w:ins w:id="224" w:author="jocelyn" w:date="2018-07-20T15:09:00Z">
        <w:r w:rsidR="00EC1B0C">
          <w:rPr>
            <w:rStyle w:val="Heading2Char"/>
            <w:rFonts w:ascii="Arial" w:hAnsi="Arial" w:cs="Arial"/>
            <w:color w:val="auto"/>
            <w:sz w:val="22"/>
          </w:rPr>
          <w:t>3</w:t>
        </w:r>
      </w:ins>
      <w:ins w:id="225" w:author="jocelyn" w:date="2018-07-17T11:31:00Z">
        <w:r w:rsidR="00204389">
          <w:rPr>
            <w:rStyle w:val="Heading2Char"/>
            <w:rFonts w:ascii="Arial" w:hAnsi="Arial" w:cs="Arial"/>
            <w:color w:val="auto"/>
            <w:sz w:val="22"/>
          </w:rPr>
          <w:t>].</w:t>
        </w:r>
      </w:ins>
      <w:ins w:id="226" w:author="Jocelyn Liu" w:date="2018-07-18T14:30:00Z">
        <w:r w:rsidR="006F3672">
          <w:rPr>
            <w:rStyle w:val="Heading2Char"/>
            <w:rFonts w:ascii="Arial" w:hAnsi="Arial" w:cs="Arial"/>
            <w:color w:val="auto"/>
            <w:sz w:val="22"/>
          </w:rPr>
          <w:t xml:space="preserve"> </w:t>
        </w:r>
      </w:ins>
      <w:ins w:id="227" w:author="Jocelyn Liu" w:date="2018-07-18T14:31:00Z">
        <w:r w:rsidR="007377F2">
          <w:rPr>
            <w:rStyle w:val="Heading2Char"/>
            <w:rFonts w:ascii="Arial" w:hAnsi="Arial" w:cs="Arial"/>
            <w:color w:val="auto"/>
            <w:sz w:val="22"/>
          </w:rPr>
          <w:t>Due to their accessibility, e</w:t>
        </w:r>
      </w:ins>
      <w:ins w:id="228" w:author="Jocelyn Liu" w:date="2018-07-18T14:30:00Z">
        <w:r w:rsidR="006F3672">
          <w:rPr>
            <w:rStyle w:val="Heading2Char"/>
            <w:rFonts w:ascii="Arial" w:hAnsi="Arial" w:cs="Arial"/>
            <w:color w:val="auto"/>
            <w:sz w:val="22"/>
          </w:rPr>
          <w:t>xisting spectral databases present enormous utilities</w:t>
        </w:r>
      </w:ins>
      <w:ins w:id="229" w:author="Jocelyn Liu" w:date="2018-07-18T14:31:00Z">
        <w:r w:rsidR="007377F2">
          <w:rPr>
            <w:rStyle w:val="Heading2Char"/>
            <w:rFonts w:ascii="Arial" w:hAnsi="Arial" w:cs="Arial"/>
            <w:color w:val="auto"/>
            <w:sz w:val="22"/>
          </w:rPr>
          <w:t xml:space="preserve"> to a wide</w:t>
        </w:r>
      </w:ins>
      <w:ins w:id="230" w:author="Jocelyn Liu" w:date="2018-07-18T14:34:00Z">
        <w:r w:rsidR="007377F2">
          <w:rPr>
            <w:rStyle w:val="Heading2Char"/>
            <w:rFonts w:ascii="Arial" w:hAnsi="Arial" w:cs="Arial"/>
            <w:color w:val="auto"/>
            <w:sz w:val="22"/>
          </w:rPr>
          <w:t xml:space="preserve"> research audience</w:t>
        </w:r>
      </w:ins>
      <w:ins w:id="231" w:author="Jocelyn Liu" w:date="2018-07-18T14:30:00Z">
        <w:r w:rsidR="006F3672">
          <w:rPr>
            <w:rStyle w:val="Heading2Char"/>
            <w:rFonts w:ascii="Arial" w:hAnsi="Arial" w:cs="Arial"/>
            <w:color w:val="auto"/>
            <w:sz w:val="22"/>
          </w:rPr>
          <w:t xml:space="preserve"> in thei</w:t>
        </w:r>
      </w:ins>
      <w:ins w:id="232" w:author="Jocelyn Liu" w:date="2018-07-18T14:31:00Z">
        <w:r w:rsidR="007377F2">
          <w:rPr>
            <w:rStyle w:val="Heading2Char"/>
            <w:rFonts w:ascii="Arial" w:hAnsi="Arial" w:cs="Arial"/>
            <w:color w:val="auto"/>
            <w:sz w:val="22"/>
          </w:rPr>
          <w:t>r r</w:t>
        </w:r>
      </w:ins>
      <w:ins w:id="233" w:author="Jocelyn Liu" w:date="2018-07-18T14:30:00Z">
        <w:r w:rsidR="006F3672">
          <w:rPr>
            <w:rStyle w:val="Heading2Char"/>
            <w:rFonts w:ascii="Arial" w:hAnsi="Arial" w:cs="Arial"/>
            <w:color w:val="auto"/>
            <w:sz w:val="22"/>
          </w:rPr>
          <w:t xml:space="preserve">espective fields. </w:t>
        </w:r>
      </w:ins>
      <w:del w:id="234" w:author="jocelyn" w:date="2018-07-17T11:29:00Z">
        <w:r w:rsidR="00BE1B2D" w:rsidDel="00FE184E">
          <w:rPr>
            <w:rFonts w:ascii="Arial" w:eastAsia="Times New Roman" w:hAnsi="Arial" w:cs="Arial"/>
            <w:color w:val="000000"/>
          </w:rPr>
          <w:delText>h.</w:delText>
        </w:r>
      </w:del>
    </w:p>
    <w:p w14:paraId="212BE0CA" w14:textId="77777777" w:rsidR="007377F2" w:rsidRPr="007377F2" w:rsidRDefault="007377F2" w:rsidP="00D570CD">
      <w:pPr>
        <w:spacing w:after="0" w:line="240" w:lineRule="auto"/>
        <w:rPr>
          <w:ins w:id="235" w:author="Jocelyn Liu" w:date="2018-07-18T14:34:00Z"/>
          <w:rFonts w:ascii="Arial" w:eastAsiaTheme="majorEastAsia" w:hAnsi="Arial" w:cs="Arial"/>
          <w:szCs w:val="26"/>
          <w:rPrChange w:id="236" w:author="Jocelyn Liu" w:date="2018-07-18T14:34:00Z">
            <w:rPr>
              <w:ins w:id="237" w:author="Jocelyn Liu" w:date="2018-07-18T14:34:00Z"/>
              <w:rFonts w:ascii="Arial" w:eastAsia="Times New Roman" w:hAnsi="Arial" w:cs="Arial"/>
              <w:color w:val="000000"/>
            </w:rPr>
          </w:rPrChange>
        </w:rPr>
      </w:pPr>
    </w:p>
    <w:p w14:paraId="78727EC6" w14:textId="77777777" w:rsidR="00FE184E" w:rsidRDefault="00FE184E" w:rsidP="00D570CD">
      <w:pPr>
        <w:spacing w:after="0" w:line="240" w:lineRule="auto"/>
        <w:rPr>
          <w:ins w:id="238" w:author="jocelyn" w:date="2018-07-17T11:03:00Z"/>
          <w:rStyle w:val="Heading2Char"/>
        </w:rPr>
      </w:pPr>
    </w:p>
    <w:p w14:paraId="75E6534C" w14:textId="430CB541" w:rsidR="00954E1C" w:rsidRPr="008D5D2A" w:rsidRDefault="008D5D2A" w:rsidP="00971A17">
      <w:pPr>
        <w:spacing w:after="0" w:line="240" w:lineRule="auto"/>
        <w:rPr>
          <w:ins w:id="239" w:author="Cheng, Wei-Chung" w:date="2018-07-16T12:24:00Z"/>
          <w:rStyle w:val="Heading2Char"/>
          <w:rFonts w:ascii="Arial" w:eastAsia="Times New Roman" w:hAnsi="Arial" w:cs="Arial"/>
          <w:color w:val="000000"/>
          <w:sz w:val="22"/>
          <w:szCs w:val="22"/>
          <w:rPrChange w:id="240" w:author="jocelyn" w:date="2018-07-17T11:04:00Z">
            <w:rPr>
              <w:ins w:id="241" w:author="Cheng, Wei-Chung" w:date="2018-07-16T12:24:00Z"/>
              <w:rStyle w:val="Heading2Char"/>
            </w:rPr>
          </w:rPrChange>
        </w:rPr>
      </w:pPr>
      <w:ins w:id="242" w:author="jocelyn" w:date="2018-07-17T11:03:00Z">
        <w:r>
          <w:rPr>
            <w:rFonts w:ascii="Arial" w:eastAsia="Times New Roman" w:hAnsi="Arial" w:cs="Arial"/>
            <w:color w:val="000000"/>
          </w:rPr>
          <w:t xml:space="preserve">Our approach is to use a multispectral microscopy system to create a histologically meaningful </w:t>
        </w:r>
      </w:ins>
      <w:ins w:id="243" w:author="jocelyn" w:date="2018-07-17T11:33:00Z">
        <w:r w:rsidR="00204389">
          <w:rPr>
            <w:rFonts w:ascii="Arial" w:eastAsia="Times New Roman" w:hAnsi="Arial" w:cs="Arial"/>
            <w:color w:val="000000"/>
          </w:rPr>
          <w:t xml:space="preserve">spectral database and </w:t>
        </w:r>
      </w:ins>
      <w:ins w:id="244" w:author="jocelyn" w:date="2018-07-17T11:07:00Z">
        <w:r>
          <w:rPr>
            <w:rFonts w:ascii="Arial" w:eastAsia="Times New Roman" w:hAnsi="Arial" w:cs="Arial"/>
            <w:color w:val="000000"/>
          </w:rPr>
          <w:t>digital slide</w:t>
        </w:r>
      </w:ins>
      <w:ins w:id="245" w:author="jocelyn" w:date="2018-07-17T11:03:00Z">
        <w:r>
          <w:rPr>
            <w:rFonts w:ascii="Arial" w:eastAsia="Times New Roman" w:hAnsi="Arial" w:cs="Arial"/>
            <w:color w:val="000000"/>
          </w:rPr>
          <w:t xml:space="preserve"> phantom with adjustable parameters to send and remotely process WSI scanner </w:t>
        </w:r>
      </w:ins>
      <w:ins w:id="246" w:author="jocelyn" w:date="2018-07-17T11:07:00Z">
        <w:r>
          <w:rPr>
            <w:rFonts w:ascii="Arial" w:eastAsia="Times New Roman" w:hAnsi="Arial" w:cs="Arial"/>
            <w:color w:val="000000"/>
          </w:rPr>
          <w:t xml:space="preserve">color </w:t>
        </w:r>
      </w:ins>
      <w:ins w:id="247" w:author="jocelyn" w:date="2018-07-17T11:03:00Z">
        <w:r>
          <w:rPr>
            <w:rFonts w:ascii="Arial" w:eastAsia="Times New Roman" w:hAnsi="Arial" w:cs="Arial"/>
            <w:color w:val="000000"/>
          </w:rPr>
          <w:t>performance.</w:t>
        </w:r>
      </w:ins>
    </w:p>
    <w:p w14:paraId="546250E9" w14:textId="4779E30D" w:rsidR="00971A17" w:rsidRDefault="00B156F2">
      <w:pPr>
        <w:pStyle w:val="Heading1"/>
        <w:rPr>
          <w:rStyle w:val="Heading1Char"/>
        </w:rPr>
        <w:pPrChange w:id="248" w:author="jocelyn" w:date="2018-07-16T14:27:00Z">
          <w:pPr>
            <w:spacing w:after="0" w:line="240" w:lineRule="auto"/>
          </w:pPr>
        </w:pPrChange>
      </w:pPr>
      <w:r w:rsidRPr="00292DB3">
        <w:rPr>
          <w:rStyle w:val="Heading1Char"/>
          <w:rPrChange w:id="249" w:author="Cheng, Wei-Chung" w:date="2018-07-16T12:11:00Z">
            <w:rPr>
              <w:rFonts w:ascii="Arial" w:eastAsia="Times New Roman" w:hAnsi="Arial" w:cs="Arial"/>
              <w:b/>
            </w:rPr>
          </w:rPrChange>
        </w:rPr>
        <w:t>METHODS</w:t>
      </w:r>
      <w:r w:rsidR="00292DB3">
        <w:rPr>
          <w:rStyle w:val="Heading1Char"/>
        </w:rPr>
        <w:t xml:space="preserve"> </w:t>
      </w:r>
      <w:r w:rsidR="00292DB3" w:rsidRPr="00C23A60">
        <w:rPr>
          <w:rStyle w:val="Heading1Char"/>
        </w:rPr>
        <w:t>AND</w:t>
      </w:r>
      <w:r w:rsidR="00292DB3">
        <w:rPr>
          <w:rStyle w:val="Heading1Char"/>
        </w:rPr>
        <w:t xml:space="preserve"> MATERIALS</w:t>
      </w:r>
    </w:p>
    <w:p w14:paraId="62AD29E2" w14:textId="77777777" w:rsidR="001D380D" w:rsidDel="007725E2" w:rsidRDefault="001D380D" w:rsidP="001D380D">
      <w:pPr>
        <w:pStyle w:val="Heading2"/>
        <w:rPr>
          <w:del w:id="250" w:author="jocelyn" w:date="2018-07-17T09:30:00Z"/>
        </w:rPr>
      </w:pPr>
      <w:r>
        <w:t>Tissue slides</w:t>
      </w:r>
    </w:p>
    <w:p w14:paraId="5156C1A6" w14:textId="6AC1B003" w:rsidR="00470753" w:rsidDel="007725E2" w:rsidRDefault="00470753" w:rsidP="00971A17">
      <w:pPr>
        <w:spacing w:after="0" w:line="240" w:lineRule="auto"/>
        <w:rPr>
          <w:del w:id="251" w:author="jocelyn" w:date="2018-07-17T09:30:00Z"/>
          <w:rFonts w:ascii="Arial" w:hAnsi="Arial" w:cs="Arial"/>
        </w:rPr>
      </w:pPr>
      <w:del w:id="252" w:author="jocelyn" w:date="2018-07-17T09:30:00Z">
        <w:r w:rsidRPr="00470753" w:rsidDel="007725E2">
          <w:rPr>
            <w:rFonts w:ascii="Arial" w:hAnsi="Arial" w:cs="Arial"/>
            <w:rPrChange w:id="253" w:author="Cheng, Wei-Chung" w:date="2018-07-16T13:14:00Z">
              <w:rPr>
                <w:rStyle w:val="Heading1Char"/>
              </w:rPr>
            </w:rPrChange>
          </w:rPr>
          <w:delText>{Where did you get the slides?}</w:delText>
        </w:r>
      </w:del>
    </w:p>
    <w:p w14:paraId="2AF17B10" w14:textId="1AD4A0B0" w:rsidR="00470753" w:rsidDel="007725E2" w:rsidRDefault="00470753" w:rsidP="00971A17">
      <w:pPr>
        <w:spacing w:after="0" w:line="240" w:lineRule="auto"/>
        <w:rPr>
          <w:del w:id="254" w:author="jocelyn" w:date="2018-07-17T09:30:00Z"/>
          <w:rFonts w:ascii="Arial" w:hAnsi="Arial" w:cs="Arial"/>
        </w:rPr>
      </w:pPr>
      <w:del w:id="255" w:author="jocelyn" w:date="2018-07-17T09:30:00Z">
        <w:r w:rsidDel="007725E2">
          <w:rPr>
            <w:rFonts w:ascii="Arial" w:hAnsi="Arial" w:cs="Arial"/>
          </w:rPr>
          <w:delText>{What are these slides?}</w:delText>
        </w:r>
      </w:del>
    </w:p>
    <w:p w14:paraId="23F46187" w14:textId="3F29EABF" w:rsidR="00292DB3" w:rsidDel="007725E2" w:rsidRDefault="00470753" w:rsidP="00971A17">
      <w:pPr>
        <w:spacing w:after="0" w:line="240" w:lineRule="auto"/>
        <w:rPr>
          <w:del w:id="256" w:author="jocelyn" w:date="2018-07-17T09:30:00Z"/>
          <w:rFonts w:ascii="Arial" w:hAnsi="Arial" w:cs="Arial"/>
        </w:rPr>
      </w:pPr>
      <w:del w:id="257" w:author="jocelyn" w:date="2018-07-17T09:30:00Z">
        <w:r w:rsidDel="007725E2">
          <w:rPr>
            <w:rFonts w:ascii="Arial" w:hAnsi="Arial" w:cs="Arial"/>
          </w:rPr>
          <w:delText>{How to get more information about these slides? (pointer to the CORE A1 paragraphs) }</w:delText>
        </w:r>
        <w:r w:rsidRPr="00470753" w:rsidDel="007725E2">
          <w:rPr>
            <w:rFonts w:ascii="Arial" w:hAnsi="Arial" w:cs="Arial"/>
            <w:rPrChange w:id="258" w:author="Cheng, Wei-Chung" w:date="2018-07-16T13:14:00Z">
              <w:rPr>
                <w:rStyle w:val="Heading1Char"/>
              </w:rPr>
            </w:rPrChange>
          </w:rPr>
          <w:delText xml:space="preserve"> </w:delText>
        </w:r>
      </w:del>
    </w:p>
    <w:p w14:paraId="629E3BF1" w14:textId="77777777" w:rsidR="00E97FC1" w:rsidRDefault="00E97FC1">
      <w:pPr>
        <w:pStyle w:val="Heading2"/>
        <w:rPr>
          <w:ins w:id="259" w:author="jocelyn" w:date="2018-07-17T09:10:00Z"/>
        </w:rPr>
        <w:pPrChange w:id="260" w:author="jocelyn" w:date="2018-07-17T09:30:00Z">
          <w:pPr>
            <w:spacing w:after="0" w:line="240" w:lineRule="auto"/>
          </w:pPr>
        </w:pPrChange>
      </w:pPr>
    </w:p>
    <w:p w14:paraId="705B69AE" w14:textId="12E070C1" w:rsidR="00470753" w:rsidRPr="00470753" w:rsidRDefault="00E97FC1" w:rsidP="00971A17">
      <w:pPr>
        <w:spacing w:after="0" w:line="240" w:lineRule="auto"/>
        <w:rPr>
          <w:rFonts w:ascii="Arial" w:hAnsi="Arial" w:cs="Arial"/>
          <w:rPrChange w:id="261" w:author="Cheng, Wei-Chung" w:date="2018-07-16T13:14:00Z">
            <w:rPr>
              <w:rStyle w:val="Heading1Char"/>
            </w:rPr>
          </w:rPrChange>
        </w:rPr>
      </w:pPr>
      <w:ins w:id="262" w:author="jocelyn" w:date="2018-07-17T09:10:00Z">
        <w:r>
          <w:rPr>
            <w:rFonts w:ascii="Arial" w:hAnsi="Arial" w:cs="Arial"/>
          </w:rPr>
          <w:t>The tissue</w:t>
        </w:r>
      </w:ins>
      <w:ins w:id="263" w:author="jocelyn" w:date="2018-07-17T09:16:00Z">
        <w:r w:rsidR="002109E9">
          <w:rPr>
            <w:rFonts w:ascii="Arial" w:hAnsi="Arial" w:cs="Arial"/>
          </w:rPr>
          <w:t xml:space="preserve"> cores</w:t>
        </w:r>
      </w:ins>
      <w:ins w:id="264" w:author="jocelyn" w:date="2018-07-17T09:10:00Z">
        <w:r>
          <w:rPr>
            <w:rFonts w:ascii="Arial" w:hAnsi="Arial" w:cs="Arial"/>
          </w:rPr>
          <w:t xml:space="preserve"> in this study </w:t>
        </w:r>
      </w:ins>
      <w:ins w:id="265" w:author="jocelyn" w:date="2018-07-17T09:13:00Z">
        <w:r>
          <w:rPr>
            <w:rFonts w:ascii="Arial" w:hAnsi="Arial" w:cs="Arial"/>
          </w:rPr>
          <w:t>are</w:t>
        </w:r>
      </w:ins>
      <w:ins w:id="266" w:author="jocelyn" w:date="2018-07-17T09:10:00Z">
        <w:r>
          <w:rPr>
            <w:rFonts w:ascii="Arial" w:hAnsi="Arial" w:cs="Arial"/>
          </w:rPr>
          <w:t xml:space="preserve"> commercially available</w:t>
        </w:r>
      </w:ins>
      <w:ins w:id="267" w:author="jocelyn" w:date="2018-07-17T09:13:00Z">
        <w:r>
          <w:rPr>
            <w:rFonts w:ascii="Arial" w:hAnsi="Arial" w:cs="Arial"/>
          </w:rPr>
          <w:t xml:space="preserve">, </w:t>
        </w:r>
      </w:ins>
      <w:ins w:id="268" w:author="jocelyn" w:date="2018-07-17T09:14:00Z">
        <w:r>
          <w:rPr>
            <w:rFonts w:ascii="Arial" w:hAnsi="Arial" w:cs="Arial"/>
          </w:rPr>
          <w:t>formalin fixed paraffin embedded (FFPE) samples</w:t>
        </w:r>
      </w:ins>
      <w:ins w:id="269" w:author="jocelyn" w:date="2018-07-17T09:10:00Z">
        <w:r>
          <w:rPr>
            <w:rFonts w:ascii="Arial" w:hAnsi="Arial" w:cs="Arial"/>
          </w:rPr>
          <w:t xml:space="preserve"> </w:t>
        </w:r>
      </w:ins>
      <w:ins w:id="270" w:author="jocelyn" w:date="2018-07-17T09:16:00Z">
        <w:r w:rsidR="002109E9">
          <w:rPr>
            <w:rFonts w:ascii="Arial" w:hAnsi="Arial" w:cs="Arial"/>
          </w:rPr>
          <w:t xml:space="preserve">from </w:t>
        </w:r>
      </w:ins>
      <w:ins w:id="271" w:author="jocelyn" w:date="2018-07-17T09:31:00Z">
        <w:r w:rsidR="007725E2">
          <w:rPr>
            <w:rFonts w:ascii="Arial" w:hAnsi="Arial" w:cs="Arial"/>
          </w:rPr>
          <w:t xml:space="preserve">human </w:t>
        </w:r>
      </w:ins>
      <w:ins w:id="272" w:author="jocelyn" w:date="2018-07-17T09:16:00Z">
        <w:r w:rsidR="002109E9">
          <w:rPr>
            <w:rFonts w:ascii="Arial" w:hAnsi="Arial" w:cs="Arial"/>
          </w:rPr>
          <w:t xml:space="preserve">disease spectrum microarrays </w:t>
        </w:r>
      </w:ins>
      <w:ins w:id="273" w:author="jocelyn" w:date="2018-07-17T09:10:00Z">
        <w:r>
          <w:rPr>
            <w:rFonts w:ascii="Arial" w:hAnsi="Arial" w:cs="Arial"/>
          </w:rPr>
          <w:t xml:space="preserve">(US </w:t>
        </w:r>
        <w:proofErr w:type="spellStart"/>
        <w:r>
          <w:rPr>
            <w:rFonts w:ascii="Arial" w:hAnsi="Arial" w:cs="Arial"/>
          </w:rPr>
          <w:t>Biomax</w:t>
        </w:r>
        <w:proofErr w:type="spellEnd"/>
        <w:r>
          <w:rPr>
            <w:rFonts w:ascii="Arial" w:hAnsi="Arial" w:cs="Arial"/>
          </w:rPr>
          <w:t>, Inc., MD, USA)</w:t>
        </w:r>
      </w:ins>
      <w:ins w:id="274" w:author="jocelyn" w:date="2018-07-17T09:15:00Z">
        <w:r>
          <w:rPr>
            <w:rFonts w:ascii="Arial" w:hAnsi="Arial" w:cs="Arial"/>
          </w:rPr>
          <w:t>.</w:t>
        </w:r>
      </w:ins>
      <w:ins w:id="275" w:author="jocelyn" w:date="2018-07-17T09:20:00Z">
        <w:r w:rsidR="002109E9">
          <w:rPr>
            <w:rFonts w:ascii="Arial" w:hAnsi="Arial" w:cs="Arial"/>
          </w:rPr>
          <w:t xml:space="preserve"> The tissues were visualized with a hematoxylin-and-eosin (H&amp;E)</w:t>
        </w:r>
      </w:ins>
      <w:ins w:id="276" w:author="jocelyn" w:date="2018-07-17T09:24:00Z">
        <w:r w:rsidR="002109E9">
          <w:rPr>
            <w:rFonts w:ascii="Arial" w:hAnsi="Arial" w:cs="Arial"/>
          </w:rPr>
          <w:t xml:space="preserve"> stain, the standard</w:t>
        </w:r>
      </w:ins>
      <w:ins w:id="277" w:author="jocelyn" w:date="2018-07-17T09:27:00Z">
        <w:r w:rsidR="007725E2">
          <w:rPr>
            <w:rFonts w:ascii="Arial" w:hAnsi="Arial" w:cs="Arial"/>
          </w:rPr>
          <w:t xml:space="preserve"> </w:t>
        </w:r>
      </w:ins>
      <w:ins w:id="278" w:author="jocelyn" w:date="2018-07-17T10:53:00Z">
        <w:r w:rsidR="001F0783">
          <w:rPr>
            <w:rFonts w:ascii="Arial" w:hAnsi="Arial" w:cs="Arial"/>
          </w:rPr>
          <w:t xml:space="preserve">and most commonly used </w:t>
        </w:r>
      </w:ins>
      <w:ins w:id="279" w:author="jocelyn" w:date="2018-07-17T09:27:00Z">
        <w:r w:rsidR="007725E2">
          <w:rPr>
            <w:rFonts w:ascii="Arial" w:hAnsi="Arial" w:cs="Arial"/>
          </w:rPr>
          <w:t xml:space="preserve">stain in </w:t>
        </w:r>
      </w:ins>
      <w:ins w:id="280" w:author="jocelyn" w:date="2018-07-17T10:10:00Z">
        <w:r w:rsidR="00285B7E">
          <w:rPr>
            <w:rFonts w:ascii="Arial" w:hAnsi="Arial" w:cs="Arial"/>
          </w:rPr>
          <w:t xml:space="preserve">pathological </w:t>
        </w:r>
      </w:ins>
      <w:ins w:id="281" w:author="jocelyn" w:date="2018-07-17T09:27:00Z">
        <w:r w:rsidR="007725E2">
          <w:rPr>
            <w:rFonts w:ascii="Arial" w:hAnsi="Arial" w:cs="Arial"/>
          </w:rPr>
          <w:t>diagnosis.</w:t>
        </w:r>
      </w:ins>
      <w:ins w:id="282" w:author="jocelyn" w:date="2018-07-17T09:29:00Z">
        <w:r w:rsidR="007725E2">
          <w:rPr>
            <w:rFonts w:ascii="Arial" w:hAnsi="Arial" w:cs="Arial"/>
          </w:rPr>
          <w:t xml:space="preserve"> A more detailed synopsis for each of the samples can be found in </w:t>
        </w:r>
        <w:del w:id="283" w:author="Jocelyn Liu" w:date="2018-07-18T14:04:00Z">
          <w:r w:rsidR="007725E2" w:rsidDel="00A24A28">
            <w:rPr>
              <w:rFonts w:ascii="Arial" w:hAnsi="Arial" w:cs="Arial"/>
            </w:rPr>
            <w:delText>backup paragraph</w:delText>
          </w:r>
        </w:del>
      </w:ins>
      <w:ins w:id="284" w:author="Jocelyn Liu" w:date="2018-07-18T14:04:00Z">
        <w:r w:rsidR="00A24A28">
          <w:rPr>
            <w:rFonts w:ascii="Arial" w:hAnsi="Arial" w:cs="Arial"/>
          </w:rPr>
          <w:t>appendix</w:t>
        </w:r>
      </w:ins>
      <w:ins w:id="285" w:author="jocelyn" w:date="2018-07-17T09:29:00Z">
        <w:r w:rsidR="007725E2">
          <w:rPr>
            <w:rFonts w:ascii="Arial" w:hAnsi="Arial" w:cs="Arial"/>
          </w:rPr>
          <w:t xml:space="preserve"> one.</w:t>
        </w:r>
      </w:ins>
    </w:p>
    <w:p w14:paraId="07CFC6A8" w14:textId="44132288" w:rsidR="001B455D" w:rsidRDefault="00470753" w:rsidP="00971A17">
      <w:pPr>
        <w:spacing w:after="0" w:line="240" w:lineRule="auto"/>
        <w:rPr>
          <w:rFonts w:ascii="Arial" w:hAnsi="Arial" w:cs="Arial"/>
        </w:rPr>
      </w:pPr>
      <w:r>
        <w:rPr>
          <w:rFonts w:ascii="Arial" w:hAnsi="Arial" w:cs="Arial"/>
        </w:rPr>
        <w:t>A</w:t>
      </w:r>
      <w:r w:rsidR="00BE1B2D">
        <w:rPr>
          <w:rFonts w:ascii="Arial" w:hAnsi="Arial" w:cs="Arial"/>
        </w:rPr>
        <w:t xml:space="preserve"> histologically meaningful region of interest (ROI) w</w:t>
      </w:r>
      <w:r w:rsidR="00D938EC">
        <w:rPr>
          <w:rFonts w:ascii="Arial" w:hAnsi="Arial" w:cs="Arial"/>
        </w:rPr>
        <w:t xml:space="preserve">as </w:t>
      </w:r>
      <w:r w:rsidR="00BE1B2D">
        <w:rPr>
          <w:rFonts w:ascii="Arial" w:hAnsi="Arial" w:cs="Arial"/>
        </w:rPr>
        <w:t xml:space="preserve">selected from each </w:t>
      </w:r>
      <w:r w:rsidR="00A128E8">
        <w:rPr>
          <w:rFonts w:ascii="Arial" w:hAnsi="Arial" w:cs="Arial"/>
        </w:rPr>
        <w:t xml:space="preserve">healthy </w:t>
      </w:r>
      <w:ins w:id="286" w:author="jocelyn" w:date="2018-07-17T09:28:00Z">
        <w:r w:rsidR="007725E2">
          <w:rPr>
            <w:rFonts w:ascii="Arial" w:hAnsi="Arial" w:cs="Arial"/>
          </w:rPr>
          <w:t>cor</w:t>
        </w:r>
      </w:ins>
      <w:del w:id="287" w:author="jocelyn" w:date="2018-07-17T09:28:00Z">
        <w:r w:rsidR="00BE1B2D" w:rsidDel="007725E2">
          <w:rPr>
            <w:rFonts w:ascii="Arial" w:hAnsi="Arial" w:cs="Arial"/>
          </w:rPr>
          <w:delText>slid</w:delText>
        </w:r>
      </w:del>
      <w:r w:rsidR="00BE1B2D">
        <w:rPr>
          <w:rFonts w:ascii="Arial" w:hAnsi="Arial" w:cs="Arial"/>
        </w:rPr>
        <w:t>e.</w:t>
      </w:r>
      <w:r w:rsidR="001F436F">
        <w:rPr>
          <w:rFonts w:ascii="Arial" w:hAnsi="Arial" w:cs="Arial"/>
        </w:rPr>
        <w:t xml:space="preserve"> Namely, each ROI</w:t>
      </w:r>
      <w:r w:rsidR="00361AEC">
        <w:rPr>
          <w:rFonts w:ascii="Arial" w:hAnsi="Arial" w:cs="Arial"/>
        </w:rPr>
        <w:t xml:space="preserve"> was chosen with one or </w:t>
      </w:r>
      <w:r w:rsidR="00952BB8">
        <w:rPr>
          <w:rFonts w:ascii="Arial" w:hAnsi="Arial" w:cs="Arial"/>
        </w:rPr>
        <w:t xml:space="preserve">more prominent tissue-specific </w:t>
      </w:r>
      <w:r w:rsidR="00361AEC">
        <w:rPr>
          <w:rFonts w:ascii="Arial" w:hAnsi="Arial" w:cs="Arial"/>
        </w:rPr>
        <w:t>characteristic</w:t>
      </w:r>
      <w:r w:rsidR="00952BB8">
        <w:rPr>
          <w:rFonts w:ascii="Arial" w:hAnsi="Arial" w:cs="Arial"/>
        </w:rPr>
        <w:t>s.</w:t>
      </w:r>
    </w:p>
    <w:p w14:paraId="11423F4D" w14:textId="07B7902E" w:rsidR="00954E1C" w:rsidRDefault="00954E1C" w:rsidP="00971A17">
      <w:pPr>
        <w:spacing w:after="0" w:line="240" w:lineRule="auto"/>
        <w:rPr>
          <w:rFonts w:ascii="Arial" w:eastAsia="Times New Roman" w:hAnsi="Arial" w:cs="Arial"/>
        </w:rPr>
      </w:pPr>
    </w:p>
    <w:p w14:paraId="5DB6B0AB" w14:textId="35F76225" w:rsidR="00470753" w:rsidRPr="00954E1C" w:rsidRDefault="00470753" w:rsidP="00470753">
      <w:pPr>
        <w:pStyle w:val="Caption"/>
      </w:pPr>
      <w:r w:rsidRPr="00954E1C">
        <w:t xml:space="preserve">Table </w:t>
      </w:r>
      <w:r w:rsidR="00500D8E">
        <w:rPr>
          <w:noProof/>
        </w:rPr>
        <w:fldChar w:fldCharType="begin"/>
      </w:r>
      <w:r w:rsidR="00500D8E">
        <w:rPr>
          <w:noProof/>
        </w:rPr>
        <w:instrText xml:space="preserve"> SEQ Table \* ARABIC </w:instrText>
      </w:r>
      <w:r w:rsidR="00500D8E">
        <w:rPr>
          <w:noProof/>
        </w:rPr>
        <w:fldChar w:fldCharType="separate"/>
      </w:r>
      <w:r w:rsidR="00F00020">
        <w:rPr>
          <w:noProof/>
        </w:rPr>
        <w:t>1</w:t>
      </w:r>
      <w:r w:rsidR="00500D8E">
        <w:rPr>
          <w:noProof/>
        </w:rPr>
        <w:fldChar w:fldCharType="end"/>
      </w:r>
      <w:r w:rsidRPr="00954E1C">
        <w:t xml:space="preserve">: </w:t>
      </w:r>
      <w:r>
        <w:t xml:space="preserve">Description of the </w:t>
      </w:r>
      <w:r w:rsidRPr="00954E1C">
        <w:t>R</w:t>
      </w:r>
      <w:r>
        <w:t>OIs</w:t>
      </w:r>
    </w:p>
    <w:tbl>
      <w:tblPr>
        <w:tblStyle w:val="TableGrid"/>
        <w:tblW w:w="0" w:type="auto"/>
        <w:tblLook w:val="04A0" w:firstRow="1" w:lastRow="0" w:firstColumn="1" w:lastColumn="0" w:noHBand="0" w:noVBand="1"/>
        <w:tblPrChange w:id="288" w:author="jocelyn" w:date="2018-07-17T09:27:00Z">
          <w:tblPr>
            <w:tblStyle w:val="TableGrid"/>
            <w:tblW w:w="0" w:type="auto"/>
            <w:tblLook w:val="04A0" w:firstRow="1" w:lastRow="0" w:firstColumn="1" w:lastColumn="0" w:noHBand="0" w:noVBand="1"/>
          </w:tblPr>
        </w:tblPrChange>
      </w:tblPr>
      <w:tblGrid>
        <w:gridCol w:w="918"/>
        <w:gridCol w:w="8658"/>
        <w:tblGridChange w:id="289">
          <w:tblGrid>
            <w:gridCol w:w="1278"/>
            <w:gridCol w:w="8298"/>
          </w:tblGrid>
        </w:tblGridChange>
      </w:tblGrid>
      <w:tr w:rsidR="00470753" w14:paraId="713B0104" w14:textId="77777777" w:rsidTr="007725E2">
        <w:tc>
          <w:tcPr>
            <w:tcW w:w="918" w:type="dxa"/>
            <w:tcPrChange w:id="290" w:author="jocelyn" w:date="2018-07-17T09:27:00Z">
              <w:tcPr>
                <w:tcW w:w="1278" w:type="dxa"/>
              </w:tcPr>
            </w:tcPrChange>
          </w:tcPr>
          <w:p w14:paraId="44A48143" w14:textId="7BB396C4" w:rsidR="00470753" w:rsidRDefault="00D4501F" w:rsidP="0032792A">
            <w:pPr>
              <w:rPr>
                <w:rFonts w:ascii="Arial" w:eastAsia="Times New Roman" w:hAnsi="Arial" w:cs="Arial"/>
              </w:rPr>
            </w:pPr>
            <w:ins w:id="291" w:author="jocelyn" w:date="2018-07-16T15:32:00Z">
              <w:r>
                <w:rPr>
                  <w:rFonts w:ascii="Arial" w:eastAsia="Times New Roman" w:hAnsi="Arial" w:cs="Arial"/>
                </w:rPr>
                <w:t>1</w:t>
              </w:r>
            </w:ins>
          </w:p>
        </w:tc>
        <w:tc>
          <w:tcPr>
            <w:tcW w:w="8658" w:type="dxa"/>
            <w:tcPrChange w:id="292" w:author="jocelyn" w:date="2018-07-17T09:27:00Z">
              <w:tcPr>
                <w:tcW w:w="8298" w:type="dxa"/>
              </w:tcPr>
            </w:tcPrChange>
          </w:tcPr>
          <w:p w14:paraId="75FFCBD1" w14:textId="7F6BC2BF" w:rsidR="00470753" w:rsidRPr="00C23A60" w:rsidRDefault="00470753" w:rsidP="0032792A">
            <w:pPr>
              <w:rPr>
                <w:rFonts w:ascii="Arial" w:eastAsia="Times New Roman" w:hAnsi="Arial" w:cs="Arial"/>
              </w:rPr>
            </w:pPr>
            <w:r w:rsidRPr="00C23A60">
              <w:rPr>
                <w:rFonts w:ascii="Arial" w:eastAsia="Times New Roman" w:hAnsi="Arial" w:cs="Arial"/>
              </w:rPr>
              <w:t>The liver tissue was selected for healthy hepatocytes and a well-preserved portal tract.</w:t>
            </w:r>
            <w:ins w:id="293" w:author="Jocelyn Liu" w:date="2018-07-22T17:44:00Z">
              <w:r w:rsidR="00D9284E">
                <w:rPr>
                  <w:rFonts w:ascii="Arial" w:eastAsia="Times New Roman" w:hAnsi="Arial" w:cs="Arial"/>
                </w:rPr>
                <w:t xml:space="preserve"> </w:t>
              </w:r>
            </w:ins>
            <w:ins w:id="294" w:author="Jocelyn Liu" w:date="2018-07-22T17:46:00Z">
              <w:r w:rsidR="00487E85">
                <w:rPr>
                  <w:rFonts w:ascii="Arial" w:eastAsia="Times New Roman" w:hAnsi="Arial" w:cs="Arial"/>
                </w:rPr>
                <w:t xml:space="preserve">Region B shows a portal tract. </w:t>
              </w:r>
            </w:ins>
            <w:ins w:id="295" w:author="Jocelyn Liu" w:date="2018-07-22T17:44:00Z">
              <w:r w:rsidR="00D9284E">
                <w:rPr>
                  <w:rFonts w:ascii="Arial" w:eastAsia="Times New Roman" w:hAnsi="Arial" w:cs="Arial"/>
                </w:rPr>
                <w:t xml:space="preserve">The light regions in C show </w:t>
              </w:r>
            </w:ins>
            <w:ins w:id="296" w:author="Jocelyn Liu" w:date="2018-07-22T17:45:00Z">
              <w:r w:rsidR="00D9284E">
                <w:rPr>
                  <w:rFonts w:ascii="Arial" w:eastAsia="Times New Roman" w:hAnsi="Arial" w:cs="Arial"/>
                </w:rPr>
                <w:t xml:space="preserve">the characteristic sinusoids along which blood flows. </w:t>
              </w:r>
            </w:ins>
          </w:p>
        </w:tc>
      </w:tr>
      <w:tr w:rsidR="00470753" w14:paraId="16D4DD99" w14:textId="77777777" w:rsidTr="007725E2">
        <w:tc>
          <w:tcPr>
            <w:tcW w:w="918" w:type="dxa"/>
            <w:tcPrChange w:id="297" w:author="jocelyn" w:date="2018-07-17T09:27:00Z">
              <w:tcPr>
                <w:tcW w:w="1278" w:type="dxa"/>
              </w:tcPr>
            </w:tcPrChange>
          </w:tcPr>
          <w:p w14:paraId="7FA2EC76" w14:textId="33ABD95C" w:rsidR="00470753" w:rsidRDefault="00D4501F" w:rsidP="0032792A">
            <w:pPr>
              <w:rPr>
                <w:rFonts w:ascii="Arial" w:eastAsia="Times New Roman" w:hAnsi="Arial" w:cs="Arial"/>
              </w:rPr>
            </w:pPr>
            <w:ins w:id="298" w:author="jocelyn" w:date="2018-07-16T15:32:00Z">
              <w:r>
                <w:rPr>
                  <w:rFonts w:ascii="Arial" w:eastAsia="Times New Roman" w:hAnsi="Arial" w:cs="Arial"/>
                </w:rPr>
                <w:t>2</w:t>
              </w:r>
            </w:ins>
          </w:p>
        </w:tc>
        <w:tc>
          <w:tcPr>
            <w:tcW w:w="8658" w:type="dxa"/>
            <w:tcPrChange w:id="299" w:author="jocelyn" w:date="2018-07-17T09:27:00Z">
              <w:tcPr>
                <w:tcW w:w="8298" w:type="dxa"/>
              </w:tcPr>
            </w:tcPrChange>
          </w:tcPr>
          <w:p w14:paraId="28566E5E" w14:textId="4FEADF37" w:rsidR="00470753" w:rsidRPr="00C23A60" w:rsidRDefault="00470753" w:rsidP="0032792A">
            <w:pPr>
              <w:rPr>
                <w:rFonts w:ascii="Arial" w:eastAsia="Times New Roman" w:hAnsi="Arial" w:cs="Arial"/>
              </w:rPr>
            </w:pPr>
            <w:r w:rsidRPr="00C23A60">
              <w:rPr>
                <w:rFonts w:ascii="Arial" w:eastAsia="Times New Roman" w:hAnsi="Arial" w:cs="Arial"/>
              </w:rPr>
              <w:t>The lung tissue was selected for prominent smooth muscle lining the bronchioles and well-preserved alveoli.</w:t>
            </w:r>
            <w:ins w:id="300" w:author="Jocelyn Liu" w:date="2018-07-21T20:04:00Z">
              <w:r w:rsidR="00392D25">
                <w:rPr>
                  <w:rFonts w:ascii="Arial" w:eastAsia="Times New Roman" w:hAnsi="Arial" w:cs="Arial"/>
                </w:rPr>
                <w:t xml:space="preserve"> The bright pink region shown in D</w:t>
              </w:r>
            </w:ins>
            <w:ins w:id="301" w:author="Jocelyn Liu" w:date="2018-07-21T20:05:00Z">
              <w:r w:rsidR="00392D25">
                <w:rPr>
                  <w:rFonts w:ascii="Arial" w:eastAsia="Times New Roman" w:hAnsi="Arial" w:cs="Arial"/>
                </w:rPr>
                <w:t xml:space="preserve"> is a blood vessel filled with red blood cells (RBC’s).</w:t>
              </w:r>
            </w:ins>
            <w:ins w:id="302" w:author="Jocelyn Liu" w:date="2018-07-22T16:52:00Z">
              <w:r w:rsidR="00930281">
                <w:rPr>
                  <w:rFonts w:ascii="Arial" w:eastAsia="Times New Roman" w:hAnsi="Arial" w:cs="Arial"/>
                </w:rPr>
                <w:t xml:space="preserve"> E shows the well-preserved lining of the alveolar wall. </w:t>
              </w:r>
            </w:ins>
          </w:p>
        </w:tc>
      </w:tr>
      <w:tr w:rsidR="00470753" w14:paraId="16274AE9" w14:textId="77777777" w:rsidTr="007725E2">
        <w:tc>
          <w:tcPr>
            <w:tcW w:w="918" w:type="dxa"/>
            <w:tcPrChange w:id="303" w:author="jocelyn" w:date="2018-07-17T09:27:00Z">
              <w:tcPr>
                <w:tcW w:w="1278" w:type="dxa"/>
              </w:tcPr>
            </w:tcPrChange>
          </w:tcPr>
          <w:p w14:paraId="7F45FB10" w14:textId="62BE7783" w:rsidR="00470753" w:rsidRDefault="00D4501F" w:rsidP="0032792A">
            <w:pPr>
              <w:rPr>
                <w:rFonts w:ascii="Arial" w:eastAsia="Times New Roman" w:hAnsi="Arial" w:cs="Arial"/>
              </w:rPr>
            </w:pPr>
            <w:ins w:id="304" w:author="jocelyn" w:date="2018-07-16T15:32:00Z">
              <w:r>
                <w:rPr>
                  <w:rFonts w:ascii="Arial" w:eastAsia="Times New Roman" w:hAnsi="Arial" w:cs="Arial"/>
                </w:rPr>
                <w:t>3</w:t>
              </w:r>
            </w:ins>
          </w:p>
        </w:tc>
        <w:tc>
          <w:tcPr>
            <w:tcW w:w="8658" w:type="dxa"/>
            <w:tcPrChange w:id="305" w:author="jocelyn" w:date="2018-07-17T09:27:00Z">
              <w:tcPr>
                <w:tcW w:w="8298" w:type="dxa"/>
              </w:tcPr>
            </w:tcPrChange>
          </w:tcPr>
          <w:p w14:paraId="3ABD95C4" w14:textId="52E2C6F7" w:rsidR="00470753" w:rsidRPr="00C23A60" w:rsidRDefault="00470753" w:rsidP="0032792A">
            <w:pPr>
              <w:rPr>
                <w:rFonts w:ascii="Arial" w:eastAsia="Times New Roman" w:hAnsi="Arial" w:cs="Arial"/>
              </w:rPr>
            </w:pPr>
            <w:r w:rsidRPr="00C23A60">
              <w:rPr>
                <w:rFonts w:ascii="Arial" w:eastAsia="Times New Roman" w:hAnsi="Arial" w:cs="Arial"/>
              </w:rPr>
              <w:t>The colon tissue was selected for clear stratification of the lamina propria, muscular mucosa, and muscularis propria, respectively.</w:t>
            </w:r>
            <w:ins w:id="306" w:author="Jocelyn Liu" w:date="2018-07-22T16:54:00Z">
              <w:r w:rsidR="00FE7355">
                <w:rPr>
                  <w:rFonts w:ascii="Arial" w:eastAsia="Times New Roman" w:hAnsi="Arial" w:cs="Arial"/>
                </w:rPr>
                <w:t xml:space="preserve"> </w:t>
              </w:r>
            </w:ins>
            <w:ins w:id="307" w:author="Jocelyn Liu" w:date="2018-07-22T17:42:00Z">
              <w:r w:rsidR="00D9284E">
                <w:rPr>
                  <w:rFonts w:ascii="Arial" w:eastAsia="Times New Roman" w:hAnsi="Arial" w:cs="Arial"/>
                </w:rPr>
                <w:t xml:space="preserve">The relatively </w:t>
              </w:r>
            </w:ins>
            <w:ins w:id="308" w:author="Jocelyn Liu" w:date="2018-07-22T17:43:00Z">
              <w:r w:rsidR="00D9284E">
                <w:rPr>
                  <w:rFonts w:ascii="Arial" w:eastAsia="Times New Roman" w:hAnsi="Arial" w:cs="Arial"/>
                </w:rPr>
                <w:t>lighter purple region in F is the lamina propria.</w:t>
              </w:r>
            </w:ins>
            <w:ins w:id="309" w:author="Jocelyn Liu" w:date="2018-07-22T17:42:00Z">
              <w:r w:rsidR="00D9284E">
                <w:rPr>
                  <w:rFonts w:ascii="Arial" w:eastAsia="Times New Roman" w:hAnsi="Arial" w:cs="Arial"/>
                </w:rPr>
                <w:t xml:space="preserve"> Region </w:t>
              </w:r>
            </w:ins>
            <w:ins w:id="310" w:author="Jocelyn Liu" w:date="2018-07-22T16:54:00Z">
              <w:r w:rsidR="00FE7355">
                <w:rPr>
                  <w:rFonts w:ascii="Arial" w:eastAsia="Times New Roman" w:hAnsi="Arial" w:cs="Arial"/>
                </w:rPr>
                <w:t xml:space="preserve">H shows the muscularis mucosae </w:t>
              </w:r>
            </w:ins>
            <w:ins w:id="311" w:author="Jocelyn Liu" w:date="2018-07-22T16:55:00Z">
              <w:r w:rsidR="00FE7355">
                <w:rPr>
                  <w:rFonts w:ascii="Arial" w:eastAsia="Times New Roman" w:hAnsi="Arial" w:cs="Arial"/>
                </w:rPr>
                <w:t>bordering the mucus-secreting goblet cells</w:t>
              </w:r>
            </w:ins>
            <w:ins w:id="312" w:author="Jocelyn Liu" w:date="2018-07-22T16:54:00Z">
              <w:r w:rsidR="00FE7355">
                <w:rPr>
                  <w:rFonts w:ascii="Arial" w:eastAsia="Times New Roman" w:hAnsi="Arial" w:cs="Arial"/>
                </w:rPr>
                <w:t>.</w:t>
              </w:r>
            </w:ins>
          </w:p>
        </w:tc>
      </w:tr>
      <w:tr w:rsidR="00470753" w14:paraId="24244CEF" w14:textId="77777777" w:rsidTr="007725E2">
        <w:tc>
          <w:tcPr>
            <w:tcW w:w="918" w:type="dxa"/>
            <w:tcPrChange w:id="313" w:author="jocelyn" w:date="2018-07-17T09:27:00Z">
              <w:tcPr>
                <w:tcW w:w="1278" w:type="dxa"/>
              </w:tcPr>
            </w:tcPrChange>
          </w:tcPr>
          <w:p w14:paraId="7C7183CA" w14:textId="3FFBB54E" w:rsidR="00470753" w:rsidRDefault="00D4501F" w:rsidP="0032792A">
            <w:pPr>
              <w:rPr>
                <w:rFonts w:ascii="Arial" w:eastAsia="Times New Roman" w:hAnsi="Arial" w:cs="Arial"/>
              </w:rPr>
            </w:pPr>
            <w:ins w:id="314" w:author="jocelyn" w:date="2018-07-16T15:32:00Z">
              <w:r>
                <w:rPr>
                  <w:rFonts w:ascii="Arial" w:eastAsia="Times New Roman" w:hAnsi="Arial" w:cs="Arial"/>
                </w:rPr>
                <w:t>4</w:t>
              </w:r>
            </w:ins>
          </w:p>
        </w:tc>
        <w:tc>
          <w:tcPr>
            <w:tcW w:w="8658" w:type="dxa"/>
            <w:tcPrChange w:id="315" w:author="jocelyn" w:date="2018-07-17T09:27:00Z">
              <w:tcPr>
                <w:tcW w:w="8298" w:type="dxa"/>
              </w:tcPr>
            </w:tcPrChange>
          </w:tcPr>
          <w:p w14:paraId="29D9D099" w14:textId="7D8C25A8" w:rsidR="00470753" w:rsidRPr="00C23A60" w:rsidRDefault="00470753" w:rsidP="0032792A">
            <w:pPr>
              <w:rPr>
                <w:rFonts w:ascii="Arial" w:eastAsia="Times New Roman" w:hAnsi="Arial" w:cs="Arial"/>
              </w:rPr>
            </w:pPr>
            <w:r w:rsidRPr="00C23A60">
              <w:rPr>
                <w:rFonts w:ascii="Arial" w:eastAsia="Times New Roman" w:hAnsi="Arial" w:cs="Arial"/>
              </w:rPr>
              <w:t>The kidney tissue was selected for well-preserved renal corpuscles and a prominent proximal convoluted tubule.</w:t>
            </w:r>
            <w:ins w:id="316" w:author="Jocelyn Liu" w:date="2018-07-22T00:36:00Z">
              <w:r w:rsidR="007E3CE9">
                <w:rPr>
                  <w:rFonts w:ascii="Arial" w:eastAsia="Times New Roman" w:hAnsi="Arial" w:cs="Arial"/>
                </w:rPr>
                <w:t xml:space="preserve"> I </w:t>
              </w:r>
            </w:ins>
            <w:proofErr w:type="gramStart"/>
            <w:ins w:id="317" w:author="Jocelyn Liu" w:date="2018-07-22T00:37:00Z">
              <w:r w:rsidR="007E3CE9">
                <w:rPr>
                  <w:rFonts w:ascii="Arial" w:eastAsia="Times New Roman" w:hAnsi="Arial" w:cs="Arial"/>
                </w:rPr>
                <w:t>refers</w:t>
              </w:r>
              <w:proofErr w:type="gramEnd"/>
              <w:r w:rsidR="007E3CE9">
                <w:rPr>
                  <w:rFonts w:ascii="Arial" w:eastAsia="Times New Roman" w:hAnsi="Arial" w:cs="Arial"/>
                </w:rPr>
                <w:t xml:space="preserve"> to one of the two renal corpuscles in the image. </w:t>
              </w:r>
            </w:ins>
            <w:ins w:id="318" w:author="Jocelyn Liu" w:date="2018-07-22T13:05:00Z">
              <w:r w:rsidR="00106F7E">
                <w:rPr>
                  <w:rFonts w:ascii="Arial" w:eastAsia="Times New Roman" w:hAnsi="Arial" w:cs="Arial"/>
                </w:rPr>
                <w:t>The B</w:t>
              </w:r>
            </w:ins>
            <w:ins w:id="319" w:author="Jocelyn Liu" w:date="2018-07-22T00:37:00Z">
              <w:r w:rsidR="007E3CE9">
                <w:rPr>
                  <w:rFonts w:ascii="Arial" w:eastAsia="Times New Roman" w:hAnsi="Arial" w:cs="Arial"/>
                </w:rPr>
                <w:t>owman’s space (white outer ring)</w:t>
              </w:r>
            </w:ins>
            <w:ins w:id="320" w:author="Jocelyn Liu" w:date="2018-07-22T16:57:00Z">
              <w:r w:rsidR="00FE7355">
                <w:rPr>
                  <w:rFonts w:ascii="Arial" w:eastAsia="Times New Roman" w:hAnsi="Arial" w:cs="Arial"/>
                </w:rPr>
                <w:t xml:space="preserve"> surrounding the glomeruli</w:t>
              </w:r>
            </w:ins>
            <w:ins w:id="321" w:author="Jocelyn Liu" w:date="2018-07-22T00:38:00Z">
              <w:r w:rsidR="007E3CE9">
                <w:rPr>
                  <w:rFonts w:ascii="Arial" w:eastAsia="Times New Roman" w:hAnsi="Arial" w:cs="Arial"/>
                </w:rPr>
                <w:t xml:space="preserve"> is easily discerned.</w:t>
              </w:r>
            </w:ins>
            <w:ins w:id="322" w:author="Jocelyn Liu" w:date="2018-07-22T16:58:00Z">
              <w:r w:rsidR="00FE7355">
                <w:rPr>
                  <w:rFonts w:ascii="Arial" w:eastAsia="Times New Roman" w:hAnsi="Arial" w:cs="Arial"/>
                </w:rPr>
                <w:t xml:space="preserve"> The deep purple nuclei within the glomerulus </w:t>
              </w:r>
            </w:ins>
            <w:ins w:id="323" w:author="Jocelyn Liu" w:date="2018-07-22T16:59:00Z">
              <w:r w:rsidR="00FE7355">
                <w:rPr>
                  <w:rFonts w:ascii="Arial" w:eastAsia="Times New Roman" w:hAnsi="Arial" w:cs="Arial"/>
                </w:rPr>
                <w:t>in J belong to capillary endothelial cells, mesangial cells, and podocytes.</w:t>
              </w:r>
            </w:ins>
          </w:p>
        </w:tc>
      </w:tr>
      <w:tr w:rsidR="00470753" w14:paraId="3F777453" w14:textId="77777777" w:rsidTr="007725E2">
        <w:tc>
          <w:tcPr>
            <w:tcW w:w="918" w:type="dxa"/>
            <w:tcPrChange w:id="324" w:author="jocelyn" w:date="2018-07-17T09:27:00Z">
              <w:tcPr>
                <w:tcW w:w="1278" w:type="dxa"/>
              </w:tcPr>
            </w:tcPrChange>
          </w:tcPr>
          <w:p w14:paraId="1FA82E04" w14:textId="36674D93" w:rsidR="00470753" w:rsidRDefault="00D4501F" w:rsidP="0032792A">
            <w:pPr>
              <w:rPr>
                <w:rFonts w:ascii="Arial" w:eastAsia="Times New Roman" w:hAnsi="Arial" w:cs="Arial"/>
              </w:rPr>
            </w:pPr>
            <w:ins w:id="325" w:author="jocelyn" w:date="2018-07-16T15:32:00Z">
              <w:r>
                <w:rPr>
                  <w:rFonts w:ascii="Arial" w:eastAsia="Times New Roman" w:hAnsi="Arial" w:cs="Arial"/>
                </w:rPr>
                <w:t>5</w:t>
              </w:r>
            </w:ins>
          </w:p>
        </w:tc>
        <w:tc>
          <w:tcPr>
            <w:tcW w:w="8658" w:type="dxa"/>
            <w:tcPrChange w:id="326" w:author="jocelyn" w:date="2018-07-17T09:27:00Z">
              <w:tcPr>
                <w:tcW w:w="8298" w:type="dxa"/>
              </w:tcPr>
            </w:tcPrChange>
          </w:tcPr>
          <w:p w14:paraId="11FA03FB" w14:textId="6CDA8185" w:rsidR="00470753" w:rsidRPr="00C23A60" w:rsidRDefault="00470753" w:rsidP="0032792A">
            <w:pPr>
              <w:rPr>
                <w:rFonts w:ascii="Arial" w:eastAsia="Times New Roman" w:hAnsi="Arial" w:cs="Arial"/>
              </w:rPr>
            </w:pPr>
            <w:r w:rsidRPr="00C23A60">
              <w:rPr>
                <w:rFonts w:ascii="Arial" w:eastAsia="Times New Roman" w:hAnsi="Arial" w:cs="Arial"/>
              </w:rPr>
              <w:t>The bladder tissue was selected for prominently stained urothelium</w:t>
            </w:r>
            <w:ins w:id="327" w:author="Jocelyn Liu" w:date="2018-07-22T17:00:00Z">
              <w:r w:rsidR="00FE7355">
                <w:rPr>
                  <w:rFonts w:ascii="Arial" w:eastAsia="Times New Roman" w:hAnsi="Arial" w:cs="Arial"/>
                </w:rPr>
                <w:t>, or transitional epithelium,</w:t>
              </w:r>
            </w:ins>
            <w:r w:rsidRPr="00C23A60">
              <w:rPr>
                <w:rFonts w:ascii="Arial" w:eastAsia="Times New Roman" w:hAnsi="Arial" w:cs="Arial"/>
              </w:rPr>
              <w:t xml:space="preserve"> lining.</w:t>
            </w:r>
            <w:ins w:id="328" w:author="Jocelyn Liu" w:date="2018-07-22T17:35:00Z">
              <w:r w:rsidR="00F90BA3">
                <w:rPr>
                  <w:rFonts w:ascii="Arial" w:eastAsia="Times New Roman" w:hAnsi="Arial" w:cs="Arial"/>
                </w:rPr>
                <w:t xml:space="preserve"> K points to the last region of the urothelium, the basal cells</w:t>
              </w:r>
              <w:r w:rsidR="00D9284E">
                <w:rPr>
                  <w:rFonts w:ascii="Arial" w:eastAsia="Times New Roman" w:hAnsi="Arial" w:cs="Arial"/>
                </w:rPr>
                <w:t xml:space="preserve"> along the basement membrane.</w:t>
              </w:r>
            </w:ins>
            <w:ins w:id="329" w:author="Jocelyn Liu" w:date="2018-07-22T17:36:00Z">
              <w:r w:rsidR="00D9284E">
                <w:rPr>
                  <w:rFonts w:ascii="Arial" w:eastAsia="Times New Roman" w:hAnsi="Arial" w:cs="Arial"/>
                </w:rPr>
                <w:t xml:space="preserve"> Regio</w:t>
              </w:r>
            </w:ins>
            <w:ins w:id="330" w:author="Jocelyn Liu" w:date="2018-07-22T17:37:00Z">
              <w:r w:rsidR="00D9284E">
                <w:rPr>
                  <w:rFonts w:ascii="Arial" w:eastAsia="Times New Roman" w:hAnsi="Arial" w:cs="Arial"/>
                </w:rPr>
                <w:t xml:space="preserve">n L shows the outermost section of the urothelium, eosinophilic superficial or umbrella cells that provide the bright pink region surrounding the more purple intermediate region. </w:t>
              </w:r>
            </w:ins>
          </w:p>
        </w:tc>
      </w:tr>
      <w:tr w:rsidR="00470753" w14:paraId="662A3C2B" w14:textId="77777777" w:rsidTr="007725E2">
        <w:tc>
          <w:tcPr>
            <w:tcW w:w="918" w:type="dxa"/>
            <w:tcPrChange w:id="331" w:author="jocelyn" w:date="2018-07-17T09:27:00Z">
              <w:tcPr>
                <w:tcW w:w="1278" w:type="dxa"/>
              </w:tcPr>
            </w:tcPrChange>
          </w:tcPr>
          <w:p w14:paraId="64B65A35" w14:textId="3417CAE2" w:rsidR="00470753" w:rsidRDefault="00D4501F" w:rsidP="0032792A">
            <w:pPr>
              <w:rPr>
                <w:rFonts w:ascii="Arial" w:eastAsia="Times New Roman" w:hAnsi="Arial" w:cs="Arial"/>
              </w:rPr>
            </w:pPr>
            <w:ins w:id="332" w:author="jocelyn" w:date="2018-07-16T15:32:00Z">
              <w:r>
                <w:rPr>
                  <w:rFonts w:ascii="Arial" w:eastAsia="Times New Roman" w:hAnsi="Arial" w:cs="Arial"/>
                </w:rPr>
                <w:t>6</w:t>
              </w:r>
            </w:ins>
          </w:p>
        </w:tc>
        <w:tc>
          <w:tcPr>
            <w:tcW w:w="8658" w:type="dxa"/>
            <w:tcPrChange w:id="333" w:author="jocelyn" w:date="2018-07-17T09:27:00Z">
              <w:tcPr>
                <w:tcW w:w="8298" w:type="dxa"/>
              </w:tcPr>
            </w:tcPrChange>
          </w:tcPr>
          <w:p w14:paraId="42AF9D16" w14:textId="6BB616D5" w:rsidR="00470753" w:rsidRPr="00C23A60" w:rsidRDefault="00470753" w:rsidP="0032792A">
            <w:pPr>
              <w:rPr>
                <w:rFonts w:ascii="Arial" w:eastAsia="Times New Roman" w:hAnsi="Arial" w:cs="Arial"/>
              </w:rPr>
            </w:pPr>
            <w:r w:rsidRPr="00C23A60">
              <w:rPr>
                <w:rFonts w:ascii="Arial" w:eastAsia="Times New Roman" w:hAnsi="Arial" w:cs="Arial"/>
              </w:rPr>
              <w:t>The breast tissue was selected for the juxtaposition of stroma and lobules/ ducts.</w:t>
            </w:r>
            <w:ins w:id="334" w:author="Jocelyn Liu" w:date="2018-07-22T17:02:00Z">
              <w:r w:rsidR="00FE7355">
                <w:rPr>
                  <w:rFonts w:ascii="Arial" w:eastAsia="Times New Roman" w:hAnsi="Arial" w:cs="Arial"/>
                </w:rPr>
                <w:t xml:space="preserve"> The lobules shown in </w:t>
              </w:r>
            </w:ins>
            <w:ins w:id="335" w:author="Jocelyn Liu" w:date="2018-07-22T17:49:00Z">
              <w:r w:rsidR="00487E85">
                <w:rPr>
                  <w:rFonts w:ascii="Arial" w:eastAsia="Times New Roman" w:hAnsi="Arial" w:cs="Arial"/>
                </w:rPr>
                <w:t>M</w:t>
              </w:r>
            </w:ins>
            <w:ins w:id="336" w:author="Jocelyn Liu" w:date="2018-07-22T17:02:00Z">
              <w:r w:rsidR="00FE7355">
                <w:rPr>
                  <w:rFonts w:ascii="Arial" w:eastAsia="Times New Roman" w:hAnsi="Arial" w:cs="Arial"/>
                </w:rPr>
                <w:t xml:space="preserve"> form glandular islands and are stained a deep pink.</w:t>
              </w:r>
            </w:ins>
            <w:ins w:id="337" w:author="Jocelyn Liu" w:date="2018-07-22T17:03:00Z">
              <w:r w:rsidR="0032792A">
                <w:rPr>
                  <w:rFonts w:ascii="Arial" w:eastAsia="Times New Roman" w:hAnsi="Arial" w:cs="Arial"/>
                </w:rPr>
                <w:t xml:space="preserve"> Surrounding the islands are </w:t>
              </w:r>
            </w:ins>
            <w:ins w:id="338" w:author="Jocelyn Liu" w:date="2018-07-22T17:49:00Z">
              <w:r w:rsidR="00487E85">
                <w:rPr>
                  <w:rFonts w:ascii="Arial" w:eastAsia="Times New Roman" w:hAnsi="Arial" w:cs="Arial"/>
                </w:rPr>
                <w:t>N</w:t>
              </w:r>
            </w:ins>
            <w:ins w:id="339" w:author="Jocelyn Liu" w:date="2018-07-22T17:03:00Z">
              <w:r w:rsidR="0032792A">
                <w:rPr>
                  <w:rFonts w:ascii="Arial" w:eastAsia="Times New Roman" w:hAnsi="Arial" w:cs="Arial"/>
                </w:rPr>
                <w:t xml:space="preserve">, lighter pink swaths of </w:t>
              </w:r>
            </w:ins>
            <w:ins w:id="340" w:author="Jocelyn Liu" w:date="2018-07-22T17:04:00Z">
              <w:r w:rsidR="0032792A">
                <w:rPr>
                  <w:rFonts w:ascii="Arial" w:eastAsia="Times New Roman" w:hAnsi="Arial" w:cs="Arial"/>
                </w:rPr>
                <w:t>dense connective tissue.</w:t>
              </w:r>
            </w:ins>
          </w:p>
        </w:tc>
      </w:tr>
      <w:tr w:rsidR="00470753" w14:paraId="2A3551EE" w14:textId="77777777" w:rsidTr="007725E2">
        <w:tc>
          <w:tcPr>
            <w:tcW w:w="918" w:type="dxa"/>
            <w:tcPrChange w:id="341" w:author="jocelyn" w:date="2018-07-17T09:27:00Z">
              <w:tcPr>
                <w:tcW w:w="1278" w:type="dxa"/>
              </w:tcPr>
            </w:tcPrChange>
          </w:tcPr>
          <w:p w14:paraId="7D531C07" w14:textId="0FCF08B6" w:rsidR="00470753" w:rsidRDefault="00D4501F" w:rsidP="0032792A">
            <w:pPr>
              <w:rPr>
                <w:rFonts w:ascii="Arial" w:eastAsia="Times New Roman" w:hAnsi="Arial" w:cs="Arial"/>
              </w:rPr>
            </w:pPr>
            <w:ins w:id="342" w:author="jocelyn" w:date="2018-07-16T15:32:00Z">
              <w:r>
                <w:rPr>
                  <w:rFonts w:ascii="Arial" w:eastAsia="Times New Roman" w:hAnsi="Arial" w:cs="Arial"/>
                </w:rPr>
                <w:t>7</w:t>
              </w:r>
            </w:ins>
          </w:p>
        </w:tc>
        <w:tc>
          <w:tcPr>
            <w:tcW w:w="8658" w:type="dxa"/>
            <w:tcPrChange w:id="343" w:author="jocelyn" w:date="2018-07-17T09:27:00Z">
              <w:tcPr>
                <w:tcW w:w="8298" w:type="dxa"/>
              </w:tcPr>
            </w:tcPrChange>
          </w:tcPr>
          <w:p w14:paraId="786733A6" w14:textId="6F6656E3" w:rsidR="00470753" w:rsidRPr="00C23A60" w:rsidRDefault="00470753" w:rsidP="0032792A">
            <w:pPr>
              <w:rPr>
                <w:rFonts w:ascii="Arial" w:eastAsia="Times New Roman" w:hAnsi="Arial" w:cs="Arial"/>
              </w:rPr>
            </w:pPr>
            <w:r w:rsidRPr="00C23A60">
              <w:rPr>
                <w:rFonts w:ascii="Arial" w:eastAsia="Times New Roman" w:hAnsi="Arial" w:cs="Arial"/>
              </w:rPr>
              <w:t>The brain tissue was selected for a diversity of glial cells (namely, astrocytes and oligodendrocytes) in the proximity of blood vessels.</w:t>
            </w:r>
            <w:ins w:id="344" w:author="Jocelyn Liu" w:date="2018-07-21T20:06:00Z">
              <w:r w:rsidR="00392D25">
                <w:rPr>
                  <w:rFonts w:ascii="Arial" w:eastAsia="Times New Roman" w:hAnsi="Arial" w:cs="Arial"/>
                </w:rPr>
                <w:t xml:space="preserve"> Region O shows a bright pink </w:t>
              </w:r>
              <w:r w:rsidR="00392D25">
                <w:rPr>
                  <w:rFonts w:ascii="Arial" w:eastAsia="Times New Roman" w:hAnsi="Arial" w:cs="Arial"/>
                </w:rPr>
                <w:lastRenderedPageBreak/>
                <w:t>blood vessel filled with RBC’s.</w:t>
              </w:r>
            </w:ins>
            <w:ins w:id="345" w:author="Jocelyn Liu" w:date="2018-07-22T17:23:00Z">
              <w:r w:rsidR="006F7EF4">
                <w:rPr>
                  <w:rFonts w:ascii="Arial" w:eastAsia="Times New Roman" w:hAnsi="Arial" w:cs="Arial"/>
                </w:rPr>
                <w:t xml:space="preserve"> </w:t>
              </w:r>
            </w:ins>
            <w:ins w:id="346" w:author="Jocelyn Liu" w:date="2018-07-22T17:30:00Z">
              <w:r w:rsidR="00F90BA3">
                <w:rPr>
                  <w:rFonts w:ascii="Arial" w:eastAsia="Times New Roman" w:hAnsi="Arial" w:cs="Arial"/>
                </w:rPr>
                <w:t>Region P points to an astrocyte, a small glial cell that can usually be found near blood vessels.</w:t>
              </w:r>
            </w:ins>
            <w:ins w:id="347" w:author="Jocelyn Liu" w:date="2018-07-22T18:01:00Z">
              <w:r w:rsidR="00091999">
                <w:rPr>
                  <w:rFonts w:ascii="Arial" w:eastAsia="Times New Roman" w:hAnsi="Arial" w:cs="Arial"/>
                </w:rPr>
                <w:t xml:space="preserve"> </w:t>
              </w:r>
            </w:ins>
            <w:proofErr w:type="gramStart"/>
            <w:ins w:id="348" w:author="Jocelyn Liu" w:date="2018-07-22T17:23:00Z">
              <w:r w:rsidR="006F7EF4">
                <w:rPr>
                  <w:rFonts w:ascii="Arial" w:eastAsia="Times New Roman" w:hAnsi="Arial" w:cs="Arial"/>
                </w:rPr>
                <w:t>The</w:t>
              </w:r>
              <w:proofErr w:type="gramEnd"/>
              <w:r w:rsidR="006F7EF4">
                <w:rPr>
                  <w:rFonts w:ascii="Arial" w:eastAsia="Times New Roman" w:hAnsi="Arial" w:cs="Arial"/>
                </w:rPr>
                <w:t xml:space="preserve"> larger purple section in Q is a neuron</w:t>
              </w:r>
            </w:ins>
            <w:ins w:id="349" w:author="Jocelyn Liu" w:date="2018-07-22T17:26:00Z">
              <w:r w:rsidR="00F90BA3">
                <w:rPr>
                  <w:rFonts w:ascii="Arial" w:eastAsia="Times New Roman" w:hAnsi="Arial" w:cs="Arial"/>
                </w:rPr>
                <w:t>; the darker nucleus is faintly visible</w:t>
              </w:r>
            </w:ins>
            <w:ins w:id="350" w:author="Jocelyn Liu" w:date="2018-07-22T17:23:00Z">
              <w:r w:rsidR="006F7EF4">
                <w:rPr>
                  <w:rFonts w:ascii="Arial" w:eastAsia="Times New Roman" w:hAnsi="Arial" w:cs="Arial"/>
                </w:rPr>
                <w:t>.</w:t>
              </w:r>
            </w:ins>
            <w:ins w:id="351" w:author="Jocelyn Liu" w:date="2018-07-22T17:28:00Z">
              <w:r w:rsidR="00F90BA3">
                <w:rPr>
                  <w:rFonts w:ascii="Arial" w:eastAsia="Times New Roman" w:hAnsi="Arial" w:cs="Arial"/>
                </w:rPr>
                <w:t xml:space="preserve"> R shows an oligodendrocyte, a </w:t>
              </w:r>
            </w:ins>
            <w:ins w:id="352" w:author="Jocelyn Liu" w:date="2018-07-22T17:30:00Z">
              <w:r w:rsidR="00F90BA3">
                <w:rPr>
                  <w:rFonts w:ascii="Arial" w:eastAsia="Times New Roman" w:hAnsi="Arial" w:cs="Arial"/>
                </w:rPr>
                <w:t xml:space="preserve">larger </w:t>
              </w:r>
            </w:ins>
            <w:ins w:id="353" w:author="Jocelyn Liu" w:date="2018-07-22T17:28:00Z">
              <w:r w:rsidR="00F90BA3">
                <w:rPr>
                  <w:rFonts w:ascii="Arial" w:eastAsia="Times New Roman" w:hAnsi="Arial" w:cs="Arial"/>
                </w:rPr>
                <w:t xml:space="preserve">glial cell with a typically </w:t>
              </w:r>
            </w:ins>
            <w:ins w:id="354" w:author="Jocelyn Liu" w:date="2018-07-22T17:29:00Z">
              <w:r w:rsidR="00F90BA3">
                <w:rPr>
                  <w:rFonts w:ascii="Arial" w:eastAsia="Times New Roman" w:hAnsi="Arial" w:cs="Arial"/>
                </w:rPr>
                <w:t xml:space="preserve">clear </w:t>
              </w:r>
            </w:ins>
            <w:ins w:id="355" w:author="Jocelyn Liu" w:date="2018-07-22T17:30:00Z">
              <w:r w:rsidR="00F90BA3">
                <w:rPr>
                  <w:rFonts w:ascii="Arial" w:eastAsia="Times New Roman" w:hAnsi="Arial" w:cs="Arial"/>
                </w:rPr>
                <w:t xml:space="preserve">“halo” in its </w:t>
              </w:r>
            </w:ins>
            <w:ins w:id="356" w:author="Jocelyn Liu" w:date="2018-07-22T17:29:00Z">
              <w:r w:rsidR="00F90BA3">
                <w:rPr>
                  <w:rFonts w:ascii="Arial" w:eastAsia="Times New Roman" w:hAnsi="Arial" w:cs="Arial"/>
                </w:rPr>
                <w:t>surrounding region.</w:t>
              </w:r>
            </w:ins>
          </w:p>
        </w:tc>
      </w:tr>
      <w:tr w:rsidR="00470753" w14:paraId="02A800A3" w14:textId="77777777" w:rsidTr="007725E2">
        <w:tc>
          <w:tcPr>
            <w:tcW w:w="918" w:type="dxa"/>
            <w:tcPrChange w:id="357" w:author="jocelyn" w:date="2018-07-17T09:27:00Z">
              <w:tcPr>
                <w:tcW w:w="1278" w:type="dxa"/>
              </w:tcPr>
            </w:tcPrChange>
          </w:tcPr>
          <w:p w14:paraId="5A94DD38" w14:textId="148DE1F8" w:rsidR="00470753" w:rsidRDefault="00D4501F" w:rsidP="0032792A">
            <w:pPr>
              <w:rPr>
                <w:rFonts w:ascii="Arial" w:eastAsia="Times New Roman" w:hAnsi="Arial" w:cs="Arial"/>
              </w:rPr>
            </w:pPr>
            <w:ins w:id="358" w:author="jocelyn" w:date="2018-07-16T15:32:00Z">
              <w:r>
                <w:rPr>
                  <w:rFonts w:ascii="Arial" w:eastAsia="Times New Roman" w:hAnsi="Arial" w:cs="Arial"/>
                </w:rPr>
                <w:lastRenderedPageBreak/>
                <w:t>8</w:t>
              </w:r>
            </w:ins>
          </w:p>
        </w:tc>
        <w:tc>
          <w:tcPr>
            <w:tcW w:w="8658" w:type="dxa"/>
            <w:tcPrChange w:id="359" w:author="jocelyn" w:date="2018-07-17T09:27:00Z">
              <w:tcPr>
                <w:tcW w:w="8298" w:type="dxa"/>
              </w:tcPr>
            </w:tcPrChange>
          </w:tcPr>
          <w:p w14:paraId="1BF78B4E" w14:textId="5FAB5F60" w:rsidR="00470753" w:rsidRPr="00C23A60" w:rsidRDefault="00470753" w:rsidP="0032792A">
            <w:pPr>
              <w:rPr>
                <w:rFonts w:ascii="Arial" w:eastAsia="Times New Roman" w:hAnsi="Arial" w:cs="Arial"/>
              </w:rPr>
            </w:pPr>
            <w:r w:rsidRPr="00C23A60">
              <w:rPr>
                <w:rFonts w:ascii="Arial" w:eastAsia="Times New Roman" w:hAnsi="Arial" w:cs="Arial"/>
              </w:rPr>
              <w:t>The uterine tissue was selected for clear stratification of the squamous mucosa and stroma.</w:t>
            </w:r>
            <w:ins w:id="360" w:author="Jocelyn Liu" w:date="2018-07-22T20:23:00Z">
              <w:r w:rsidR="00FC395D">
                <w:rPr>
                  <w:rFonts w:ascii="Arial" w:eastAsia="Times New Roman" w:hAnsi="Arial" w:cs="Arial"/>
                </w:rPr>
                <w:t xml:space="preserve"> </w:t>
              </w:r>
            </w:ins>
            <w:ins w:id="361" w:author="Jocelyn Liu" w:date="2018-07-22T20:26:00Z">
              <w:r w:rsidR="00FC395D">
                <w:rPr>
                  <w:rFonts w:ascii="Arial" w:eastAsia="Times New Roman" w:hAnsi="Arial" w:cs="Arial"/>
                </w:rPr>
                <w:t xml:space="preserve">The light pink region in S points to the stroma of the uterine sample. </w:t>
              </w:r>
            </w:ins>
            <w:bookmarkStart w:id="362" w:name="_GoBack"/>
            <w:bookmarkEnd w:id="362"/>
            <w:ins w:id="363" w:author="Jocelyn Liu" w:date="2018-07-22T20:23:00Z">
              <w:r w:rsidR="00FC395D">
                <w:rPr>
                  <w:rFonts w:ascii="Arial" w:eastAsia="Times New Roman" w:hAnsi="Arial" w:cs="Arial"/>
                </w:rPr>
                <w:t xml:space="preserve">T and U point to </w:t>
              </w:r>
            </w:ins>
            <w:ins w:id="364" w:author="Jocelyn Liu" w:date="2018-07-22T20:24:00Z">
              <w:r w:rsidR="00FC395D">
                <w:rPr>
                  <w:rFonts w:ascii="Arial" w:eastAsia="Times New Roman" w:hAnsi="Arial" w:cs="Arial"/>
                </w:rPr>
                <w:t xml:space="preserve">different regions of </w:t>
              </w:r>
            </w:ins>
            <w:ins w:id="365" w:author="Jocelyn Liu" w:date="2018-07-22T20:23:00Z">
              <w:r w:rsidR="00FC395D">
                <w:rPr>
                  <w:rFonts w:ascii="Arial" w:eastAsia="Times New Roman" w:hAnsi="Arial" w:cs="Arial"/>
                </w:rPr>
                <w:t>the squamous epitheli</w:t>
              </w:r>
            </w:ins>
            <w:ins w:id="366" w:author="Jocelyn Liu" w:date="2018-07-22T20:24:00Z">
              <w:r w:rsidR="00FC395D">
                <w:rPr>
                  <w:rFonts w:ascii="Arial" w:eastAsia="Times New Roman" w:hAnsi="Arial" w:cs="Arial"/>
                </w:rPr>
                <w:t>um</w:t>
              </w:r>
            </w:ins>
            <w:ins w:id="367" w:author="Jocelyn Liu" w:date="2018-07-22T20:25:00Z">
              <w:r w:rsidR="00FC395D">
                <w:rPr>
                  <w:rFonts w:ascii="Arial" w:eastAsia="Times New Roman" w:hAnsi="Arial" w:cs="Arial"/>
                </w:rPr>
                <w:t>; the former being the midzone, or stratum spongiosum, and the latter being the basal cell layer.</w:t>
              </w:r>
            </w:ins>
            <w:ins w:id="368" w:author="Jocelyn Liu" w:date="2018-07-22T20:24:00Z">
              <w:r w:rsidR="00FC395D">
                <w:rPr>
                  <w:rFonts w:ascii="Arial" w:eastAsia="Times New Roman" w:hAnsi="Arial" w:cs="Arial"/>
                </w:rPr>
                <w:t>.</w:t>
              </w:r>
            </w:ins>
          </w:p>
        </w:tc>
      </w:tr>
    </w:tbl>
    <w:p w14:paraId="022D23C4" w14:textId="77777777" w:rsidR="00470753" w:rsidDel="00B94594" w:rsidRDefault="00470753" w:rsidP="00470753">
      <w:pPr>
        <w:spacing w:after="0" w:line="240" w:lineRule="auto"/>
        <w:rPr>
          <w:del w:id="369" w:author="jocelyn" w:date="2018-07-16T15:27:00Z"/>
          <w:rFonts w:ascii="Arial" w:eastAsia="Times New Roman" w:hAnsi="Arial" w:cs="Arial"/>
        </w:rPr>
      </w:pPr>
    </w:p>
    <w:p w14:paraId="68AC5D9B" w14:textId="77777777" w:rsidR="00067AEF" w:rsidRDefault="00067AEF" w:rsidP="00971A17">
      <w:pPr>
        <w:spacing w:after="0" w:line="240" w:lineRule="auto"/>
        <w:rPr>
          <w:rFonts w:ascii="Arial" w:eastAsia="Times New Roman" w:hAnsi="Arial" w:cs="Arial"/>
        </w:rPr>
      </w:pPr>
    </w:p>
    <w:tbl>
      <w:tblPr>
        <w:tblStyle w:val="TableGrid"/>
        <w:tblW w:w="0" w:type="auto"/>
        <w:jc w:val="center"/>
        <w:tblLook w:val="04A0" w:firstRow="1" w:lastRow="0" w:firstColumn="1" w:lastColumn="0" w:noHBand="0" w:noVBand="1"/>
        <w:tblPrChange w:id="370" w:author="Cheng, Wei-Chung" w:date="2018-07-16T12:47:00Z">
          <w:tblPr>
            <w:tblStyle w:val="TableGrid"/>
            <w:tblW w:w="0" w:type="auto"/>
            <w:tblLook w:val="04A0" w:firstRow="1" w:lastRow="0" w:firstColumn="1" w:lastColumn="0" w:noHBand="0" w:noVBand="1"/>
          </w:tblPr>
        </w:tblPrChange>
      </w:tblPr>
      <w:tblGrid>
        <w:gridCol w:w="4580"/>
        <w:gridCol w:w="4592"/>
        <w:tblGridChange w:id="371">
          <w:tblGrid>
            <w:gridCol w:w="4788"/>
            <w:gridCol w:w="4788"/>
          </w:tblGrid>
        </w:tblGridChange>
      </w:tblGrid>
      <w:tr w:rsidR="00954E1C" w14:paraId="619A22E9" w14:textId="77777777" w:rsidTr="001D380D">
        <w:trPr>
          <w:jc w:val="center"/>
        </w:trPr>
        <w:tc>
          <w:tcPr>
            <w:tcW w:w="0" w:type="auto"/>
            <w:tcPrChange w:id="372" w:author="Cheng, Wei-Chung" w:date="2018-07-16T12:47:00Z">
              <w:tcPr>
                <w:tcW w:w="4788" w:type="dxa"/>
              </w:tcPr>
            </w:tcPrChange>
          </w:tcPr>
          <w:p w14:paraId="46E3CFBC" w14:textId="77777777" w:rsidR="004C6114" w:rsidRDefault="00091DFC" w:rsidP="00971A17">
            <w:pPr>
              <w:rPr>
                <w:ins w:id="373" w:author="Jocelyn Liu" w:date="2018-07-22T18:06:00Z"/>
                <w:rFonts w:ascii="Arial" w:eastAsia="Times New Roman" w:hAnsi="Arial" w:cs="Arial"/>
              </w:rPr>
            </w:pPr>
            <w:ins w:id="374" w:author="jocelyn" w:date="2018-07-20T14:24:00Z">
              <w:r w:rsidRPr="00091DFC">
                <w:rPr>
                  <w:rFonts w:ascii="Arial" w:hAnsi="Arial" w:cs="Arial"/>
                  <w:noProof/>
                  <w:lang w:eastAsia="en-US"/>
                </w:rPr>
                <mc:AlternateContent>
                  <mc:Choice Requires="wps">
                    <w:drawing>
                      <wp:anchor distT="0" distB="0" distL="114300" distR="114300" simplePos="0" relativeHeight="251721728" behindDoc="0" locked="0" layoutInCell="1" allowOverlap="1" wp14:anchorId="1B1A77B3" wp14:editId="0E5E7EAC">
                        <wp:simplePos x="0" y="0"/>
                        <wp:positionH relativeFrom="column">
                          <wp:posOffset>2561590</wp:posOffset>
                        </wp:positionH>
                        <wp:positionV relativeFrom="paragraph">
                          <wp:posOffset>1355725</wp:posOffset>
                        </wp:positionV>
                        <wp:extent cx="219075" cy="247650"/>
                        <wp:effectExtent l="0" t="0" r="28575" b="19050"/>
                        <wp:wrapNone/>
                        <wp:docPr id="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075" cy="247650"/>
                                </a:xfrm>
                                <a:prstGeom prst="rect">
                                  <a:avLst/>
                                </a:prstGeom>
                                <a:solidFill>
                                  <a:srgbClr val="FFFFFF"/>
                                </a:solidFill>
                                <a:ln w="9525">
                                  <a:solidFill>
                                    <a:srgbClr val="000000"/>
                                  </a:solidFill>
                                  <a:miter lim="800000"/>
                                  <a:headEnd/>
                                  <a:tailEnd/>
                                </a:ln>
                              </wps:spPr>
                              <wps:txbx>
                                <w:txbxContent>
                                  <w:p w14:paraId="7F6642D7" w14:textId="7E6F274C" w:rsidR="0032792A" w:rsidRDefault="0032792A" w:rsidP="00091DFC">
                                    <w:ins w:id="375" w:author="jocelyn" w:date="2018-07-20T14:28:00Z">
                                      <w:r>
                                        <w:t>C</w:t>
                                      </w:r>
                                    </w:ins>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B1A77B3" id="_x0000_t202" coordsize="21600,21600" o:spt="202" path="m,l,21600r21600,l21600,xe">
                        <v:stroke joinstyle="miter"/>
                        <v:path gradientshapeok="t" o:connecttype="rect"/>
                      </v:shapetype>
                      <v:shape id="Text Box 2" o:spid="_x0000_s1026" type="#_x0000_t202" style="position:absolute;margin-left:201.7pt;margin-top:106.75pt;width:17.25pt;height:19.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">
                        <v:textbox>
                          <w:txbxContent>
                            <w:p w14:paraId="7F6642D7" w14:textId="7E6F274C" w:rsidR="0032792A" w:rsidRDefault="0032792A" w:rsidP="00091DFC">
                              <w:ins w:id="376" w:author="jocelyn" w:date="2018-07-20T14:28:00Z">
                                <w:r>
                                  <w:t>C</w:t>
                                </w:r>
                              </w:ins>
                            </w:p>
                          </w:txbxContent>
                        </v:textbox>
                      </v:shape>
                    </w:pict>
                  </mc:Fallback>
                </mc:AlternateContent>
              </w:r>
              <w:r w:rsidRPr="00091DFC">
                <w:rPr>
                  <w:rFonts w:ascii="Arial" w:hAnsi="Arial" w:cs="Arial"/>
                  <w:noProof/>
                  <w:lang w:eastAsia="en-US"/>
                </w:rPr>
                <mc:AlternateContent>
                  <mc:Choice Requires="wps">
                    <w:drawing>
                      <wp:anchor distT="0" distB="0" distL="114300" distR="114300" simplePos="0" relativeHeight="251699200" behindDoc="0" locked="0" layoutInCell="1" allowOverlap="1" wp14:anchorId="08683E9E" wp14:editId="331D2020">
                        <wp:simplePos x="0" y="0"/>
                        <wp:positionH relativeFrom="column">
                          <wp:posOffset>2552700</wp:posOffset>
                        </wp:positionH>
                        <wp:positionV relativeFrom="paragraph">
                          <wp:posOffset>479425</wp:posOffset>
                        </wp:positionV>
                        <wp:extent cx="219075" cy="247650"/>
                        <wp:effectExtent l="0" t="0" r="28575" b="19050"/>
                        <wp:wrapNone/>
                        <wp:docPr id="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075" cy="247650"/>
                                </a:xfrm>
                                <a:prstGeom prst="rect">
                                  <a:avLst/>
                                </a:prstGeom>
                                <a:solidFill>
                                  <a:srgbClr val="FFFFFF"/>
                                </a:solidFill>
                                <a:ln w="9525">
                                  <a:solidFill>
                                    <a:srgbClr val="000000"/>
                                  </a:solidFill>
                                  <a:miter lim="800000"/>
                                  <a:headEnd/>
                                  <a:tailEnd/>
                                </a:ln>
                              </wps:spPr>
                              <wps:txbx>
                                <w:txbxContent>
                                  <w:p w14:paraId="15772802" w14:textId="2201499E" w:rsidR="0032792A" w:rsidRDefault="0032792A" w:rsidP="00091DFC">
                                    <w:ins w:id="377" w:author="jocelyn" w:date="2018-07-20T14:27:00Z">
                                      <w:r>
                                        <w:t>B</w:t>
                                      </w:r>
                                    </w:ins>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683E9E" id="_x0000_s1027" type="#_x0000_t202" style="position:absolute;margin-left:201pt;margin-top:37.75pt;width:17.25pt;height:19.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">
                        <v:textbox>
                          <w:txbxContent>
                            <w:p w14:paraId="15772802" w14:textId="2201499E" w:rsidR="0032792A" w:rsidRDefault="0032792A" w:rsidP="00091DFC">
                              <w:ins w:id="378" w:author="jocelyn" w:date="2018-07-20T14:27:00Z">
                                <w:r>
                                  <w:t>B</w:t>
                                </w:r>
                              </w:ins>
                            </w:p>
                          </w:txbxContent>
                        </v:textbox>
                      </v:shape>
                    </w:pict>
                  </mc:Fallback>
                </mc:AlternateContent>
              </w:r>
            </w:ins>
            <w:ins w:id="379" w:author="jocelyn" w:date="2018-07-20T14:23:00Z">
              <w:r w:rsidRPr="00091DFC">
                <w:rPr>
                  <w:rFonts w:ascii="Arial" w:hAnsi="Arial" w:cs="Arial"/>
                  <w:noProof/>
                  <w:lang w:eastAsia="en-US"/>
                </w:rPr>
                <mc:AlternateContent>
                  <mc:Choice Requires="wps">
                    <w:drawing>
                      <wp:anchor distT="0" distB="0" distL="114300" distR="114300" simplePos="0" relativeHeight="251676672" behindDoc="0" locked="0" layoutInCell="1" allowOverlap="1" wp14:anchorId="4367F499" wp14:editId="59E3E615">
                        <wp:simplePos x="0" y="0"/>
                        <wp:positionH relativeFrom="column">
                          <wp:posOffset>2552700</wp:posOffset>
                        </wp:positionH>
                        <wp:positionV relativeFrom="paragraph">
                          <wp:posOffset>146050</wp:posOffset>
                        </wp:positionV>
                        <wp:extent cx="219075" cy="247650"/>
                        <wp:effectExtent l="0" t="0" r="28575" b="1905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075" cy="247650"/>
                                </a:xfrm>
                                <a:prstGeom prst="rect">
                                  <a:avLst/>
                                </a:prstGeom>
                                <a:solidFill>
                                  <a:srgbClr val="FFFFFF"/>
                                </a:solidFill>
                                <a:ln w="9525">
                                  <a:solidFill>
                                    <a:srgbClr val="000000"/>
                                  </a:solidFill>
                                  <a:miter lim="800000"/>
                                  <a:headEnd/>
                                  <a:tailEnd/>
                                </a:ln>
                              </wps:spPr>
                              <wps:txbx>
                                <w:txbxContent>
                                  <w:p w14:paraId="31D59780" w14:textId="1DF13FAA" w:rsidR="0032792A" w:rsidRDefault="0032792A">
                                    <w:ins w:id="380" w:author="jocelyn" w:date="2018-07-20T14:23:00Z">
                                      <w:r>
                                        <w:t>A</w:t>
                                      </w:r>
                                    </w:ins>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67F499" id="_x0000_s1028" type="#_x0000_t202" style="position:absolute;margin-left:201pt;margin-top:11.5pt;width:17.25pt;height:19.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">
                        <v:textbox>
                          <w:txbxContent>
                            <w:p w14:paraId="31D59780" w14:textId="1DF13FAA" w:rsidR="0032792A" w:rsidRDefault="0032792A">
                              <w:ins w:id="381" w:author="jocelyn" w:date="2018-07-20T14:23:00Z">
                                <w:r>
                                  <w:t>A</w:t>
                                </w:r>
                              </w:ins>
                            </w:p>
                          </w:txbxContent>
                        </v:textbox>
                      </v:shape>
                    </w:pict>
                  </mc:Fallback>
                </mc:AlternateContent>
              </w:r>
            </w:ins>
            <w:ins w:id="382" w:author="jocelyn" w:date="2018-07-20T14:09:00Z">
              <w:r w:rsidR="00B21AAA">
                <w:rPr>
                  <w:rFonts w:ascii="Arial" w:eastAsia="Times New Roman" w:hAnsi="Arial" w:cs="Arial"/>
                  <w:noProof/>
                  <w:lang w:eastAsia="en-US"/>
                </w:rPr>
                <mc:AlternateContent>
                  <mc:Choice Requires="wps">
                    <w:drawing>
                      <wp:anchor distT="0" distB="0" distL="114300" distR="114300" simplePos="0" relativeHeight="251654144" behindDoc="0" locked="0" layoutInCell="1" allowOverlap="1" wp14:anchorId="478A30BA" wp14:editId="1EF7C5B2">
                        <wp:simplePos x="0" y="0"/>
                        <wp:positionH relativeFrom="column">
                          <wp:posOffset>1657350</wp:posOffset>
                        </wp:positionH>
                        <wp:positionV relativeFrom="paragraph">
                          <wp:posOffset>1412875</wp:posOffset>
                        </wp:positionV>
                        <wp:extent cx="961390" cy="76200"/>
                        <wp:effectExtent l="19050" t="76200" r="29210" b="38100"/>
                        <wp:wrapNone/>
                        <wp:docPr id="38" name="Straight Arrow Connector 38"/>
                        <wp:cNvGraphicFramePr/>
                        <a:graphic xmlns:a="http://schemas.openxmlformats.org/drawingml/2006/main">
                          <a:graphicData uri="http://schemas.microsoft.com/office/word/2010/wordprocessingShape">
                            <wps:wsp>
                              <wps:cNvCnPr/>
                              <wps:spPr>
                                <a:xfrm flipH="1" flipV="1">
                                  <a:off x="0" y="0"/>
                                  <a:ext cx="961390" cy="762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213CB72" id="_x0000_t32" coordsize="21600,21600" o:spt="32" o:oned="t" path="m,l21600,21600e" filled="f">
                        <v:path arrowok="t" fillok="f" o:connecttype="none"/>
                        <o:lock v:ext="edit" shapetype="t"/>
                      </v:shapetype>
                      <v:shape id="Straight Arrow Connector 38" o:spid="_x0000_s1026" type="#_x0000_t32" style="position:absolute;margin-left:130.5pt;margin-top:111.25pt;width:75.7pt;height:6pt;flip:x y;z-index:2516541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" strokecolor="#4472c4 [3204]" strokeweight=".5pt">
                        <v:stroke endarrow="open" joinstyle="miter"/>
                      </v:shape>
                    </w:pict>
                  </mc:Fallback>
                </mc:AlternateContent>
              </w:r>
              <w:r w:rsidR="00B21AAA">
                <w:rPr>
                  <w:rFonts w:ascii="Arial" w:eastAsia="Times New Roman" w:hAnsi="Arial" w:cs="Arial"/>
                  <w:noProof/>
                  <w:lang w:eastAsia="en-US"/>
                </w:rPr>
                <mc:AlternateContent>
                  <mc:Choice Requires="wps">
                    <w:drawing>
                      <wp:anchor distT="0" distB="0" distL="114300" distR="114300" simplePos="0" relativeHeight="251631616" behindDoc="0" locked="0" layoutInCell="1" allowOverlap="1" wp14:anchorId="3CC6146E" wp14:editId="0C10DE28">
                        <wp:simplePos x="0" y="0"/>
                        <wp:positionH relativeFrom="column">
                          <wp:posOffset>609600</wp:posOffset>
                        </wp:positionH>
                        <wp:positionV relativeFrom="paragraph">
                          <wp:posOffset>279400</wp:posOffset>
                        </wp:positionV>
                        <wp:extent cx="1943100" cy="114300"/>
                        <wp:effectExtent l="38100" t="0" r="19050" b="95250"/>
                        <wp:wrapNone/>
                        <wp:docPr id="37" name="Straight Arrow Connector 37"/>
                        <wp:cNvGraphicFramePr/>
                        <a:graphic xmlns:a="http://schemas.openxmlformats.org/drawingml/2006/main">
                          <a:graphicData uri="http://schemas.microsoft.com/office/word/2010/wordprocessingShape">
                            <wps:wsp>
                              <wps:cNvCnPr/>
                              <wps:spPr>
                                <a:xfrm flipH="1">
                                  <a:off x="0" y="0"/>
                                  <a:ext cx="1943100" cy="1143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8226A32" id="Straight Arrow Connector 37" o:spid="_x0000_s1026" type="#_x0000_t32" style="position:absolute;margin-left:48pt;margin-top:22pt;width:153pt;height:9pt;flip:x;z-index:2516316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" strokecolor="#4472c4 [3204]" strokeweight=".5pt">
                        <v:stroke endarrow="open" joinstyle="miter"/>
                      </v:shape>
                    </w:pict>
                  </mc:Fallback>
                </mc:AlternateContent>
              </w:r>
              <w:r w:rsidR="00B21AAA">
                <w:rPr>
                  <w:rFonts w:ascii="Arial" w:eastAsia="Times New Roman" w:hAnsi="Arial" w:cs="Arial"/>
                  <w:noProof/>
                  <w:lang w:eastAsia="en-US"/>
                </w:rPr>
                <mc:AlternateContent>
                  <mc:Choice Requires="wps">
                    <w:drawing>
                      <wp:anchor distT="0" distB="0" distL="114300" distR="114300" simplePos="0" relativeHeight="251609088" behindDoc="0" locked="0" layoutInCell="1" allowOverlap="1" wp14:anchorId="2266D775" wp14:editId="62504775">
                        <wp:simplePos x="0" y="0"/>
                        <wp:positionH relativeFrom="column">
                          <wp:posOffset>685800</wp:posOffset>
                        </wp:positionH>
                        <wp:positionV relativeFrom="paragraph">
                          <wp:posOffset>574675</wp:posOffset>
                        </wp:positionV>
                        <wp:extent cx="1866265" cy="485775"/>
                        <wp:effectExtent l="38100" t="0" r="19685" b="85725"/>
                        <wp:wrapNone/>
                        <wp:docPr id="36" name="Straight Arrow Connector 36"/>
                        <wp:cNvGraphicFramePr/>
                        <a:graphic xmlns:a="http://schemas.openxmlformats.org/drawingml/2006/main">
                          <a:graphicData uri="http://schemas.microsoft.com/office/word/2010/wordprocessingShape">
                            <wps:wsp>
                              <wps:cNvCnPr/>
                              <wps:spPr>
                                <a:xfrm flipH="1">
                                  <a:off x="0" y="0"/>
                                  <a:ext cx="1866265" cy="48577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7FE4000" id="Straight Arrow Connector 36" o:spid="_x0000_s1026" type="#_x0000_t32" style="position:absolute;margin-left:54pt;margin-top:45.25pt;width:146.95pt;height:38.25pt;flip:x;z-index:2516090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" strokecolor="#4472c4 [3204]" strokeweight=".5pt">
                        <v:stroke endarrow="open" joinstyle="miter"/>
                      </v:shape>
                    </w:pict>
                  </mc:Fallback>
                </mc:AlternateContent>
              </w:r>
            </w:ins>
            <w:ins w:id="383" w:author="jocelyn" w:date="2018-07-16T15:26:00Z">
              <w:r w:rsidR="00B94594">
                <w:rPr>
                  <w:rFonts w:ascii="Arial" w:eastAsia="Times New Roman" w:hAnsi="Arial" w:cs="Arial"/>
                  <w:noProof/>
                  <w:lang w:eastAsia="en-US"/>
                </w:rPr>
                <w:drawing>
                  <wp:inline distT="0" distB="0" distL="0" distR="0" wp14:anchorId="7D48CFD1" wp14:editId="6CC2333F">
                    <wp:extent cx="2481943" cy="1987229"/>
                    <wp:effectExtent l="0" t="0" r="0" b="0"/>
                    <wp:docPr id="23" name="Picture 23" descr="G:\healthy ROI\2liverh9.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healthy ROI\2liverh9.tif"/>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493649" cy="1996602"/>
                            </a:xfrm>
                            <a:prstGeom prst="rect">
                              <a:avLst/>
                            </a:prstGeom>
                            <a:noFill/>
                            <a:ln>
                              <a:noFill/>
                            </a:ln>
                          </pic:spPr>
                        </pic:pic>
                      </a:graphicData>
                    </a:graphic>
                  </wp:inline>
                </w:drawing>
              </w:r>
            </w:ins>
            <w:ins w:id="384" w:author="jocelyn" w:date="2018-07-16T15:33:00Z">
              <w:r w:rsidR="00D4501F">
                <w:rPr>
                  <w:rFonts w:ascii="Arial" w:eastAsia="Times New Roman" w:hAnsi="Arial" w:cs="Arial"/>
                </w:rPr>
                <w:t xml:space="preserve"> </w:t>
              </w:r>
            </w:ins>
            <w:ins w:id="385" w:author="jocelyn" w:date="2018-07-16T15:32:00Z">
              <w:r w:rsidR="00D4501F">
                <w:rPr>
                  <w:rFonts w:ascii="Arial" w:eastAsia="Times New Roman" w:hAnsi="Arial" w:cs="Arial"/>
                </w:rPr>
                <w:t>1</w:t>
              </w:r>
            </w:ins>
            <w:ins w:id="386" w:author="Jocelyn Liu" w:date="2018-07-22T18:06:00Z">
              <w:r w:rsidR="004C6114">
                <w:rPr>
                  <w:rFonts w:ascii="Arial" w:eastAsia="Times New Roman" w:hAnsi="Arial" w:cs="Arial"/>
                </w:rPr>
                <w:t xml:space="preserve"> </w:t>
              </w:r>
            </w:ins>
          </w:p>
          <w:p w14:paraId="4480C684" w14:textId="39DF4EEE" w:rsidR="00954E1C" w:rsidRDefault="004C6114" w:rsidP="00971A17">
            <w:pPr>
              <w:rPr>
                <w:rFonts w:ascii="Arial" w:eastAsia="Times New Roman" w:hAnsi="Arial" w:cs="Arial"/>
              </w:rPr>
            </w:pPr>
            <w:ins w:id="387" w:author="Jocelyn Liu" w:date="2018-07-22T18:06:00Z">
              <w:r>
                <w:rPr>
                  <w:rFonts w:ascii="Arial" w:eastAsia="Times New Roman" w:hAnsi="Arial" w:cs="Arial"/>
                </w:rPr>
                <w:t>liver</w:t>
              </w:r>
            </w:ins>
            <w:del w:id="388" w:author="jocelyn" w:date="2018-07-16T14:31:00Z">
              <w:r w:rsidR="001D380D" w:rsidRPr="001D380D" w:rsidDel="00C23A60">
                <w:rPr>
                  <w:rFonts w:ascii="Arial" w:eastAsia="Times New Roman" w:hAnsi="Arial" w:cs="Arial"/>
                  <w:noProof/>
                  <w:lang w:eastAsia="en-US"/>
                </w:rPr>
                <w:drawing>
                  <wp:inline distT="0" distB="0" distL="0" distR="0" wp14:anchorId="212F42AF" wp14:editId="18B1170B">
                    <wp:extent cx="2505695" cy="200693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2506184" cy="2007322"/>
                            </a:xfrm>
                            <a:prstGeom prst="rect">
                              <a:avLst/>
                            </a:prstGeom>
                            <a:noFill/>
                            <a:ln>
                              <a:noFill/>
                            </a:ln>
                          </pic:spPr>
                        </pic:pic>
                      </a:graphicData>
                    </a:graphic>
                  </wp:inline>
                </w:drawing>
              </w:r>
            </w:del>
          </w:p>
        </w:tc>
        <w:tc>
          <w:tcPr>
            <w:tcW w:w="0" w:type="auto"/>
            <w:tcPrChange w:id="389" w:author="Cheng, Wei-Chung" w:date="2018-07-16T12:47:00Z">
              <w:tcPr>
                <w:tcW w:w="4788" w:type="dxa"/>
              </w:tcPr>
            </w:tcPrChange>
          </w:tcPr>
          <w:p w14:paraId="5A9079BF" w14:textId="77777777" w:rsidR="004C6114" w:rsidRDefault="00091DFC" w:rsidP="00971A17">
            <w:pPr>
              <w:rPr>
                <w:ins w:id="390" w:author="Jocelyn Liu" w:date="2018-07-22T18:06:00Z"/>
                <w:rFonts w:ascii="Arial" w:eastAsia="Times New Roman" w:hAnsi="Arial" w:cs="Arial"/>
              </w:rPr>
            </w:pPr>
            <w:ins w:id="391" w:author="jocelyn" w:date="2018-07-20T14:26:00Z">
              <w:r w:rsidRPr="00091DFC">
                <w:rPr>
                  <w:rFonts w:ascii="Arial" w:hAnsi="Arial" w:cs="Arial"/>
                  <w:noProof/>
                  <w:lang w:eastAsia="en-US"/>
                </w:rPr>
                <mc:AlternateContent>
                  <mc:Choice Requires="wps">
                    <w:drawing>
                      <wp:anchor distT="0" distB="0" distL="114300" distR="114300" simplePos="0" relativeHeight="251916288" behindDoc="0" locked="0" layoutInCell="1" allowOverlap="1" wp14:anchorId="198F5415" wp14:editId="23607023">
                        <wp:simplePos x="0" y="0"/>
                        <wp:positionH relativeFrom="column">
                          <wp:posOffset>2577465</wp:posOffset>
                        </wp:positionH>
                        <wp:positionV relativeFrom="paragraph">
                          <wp:posOffset>1489075</wp:posOffset>
                        </wp:positionV>
                        <wp:extent cx="219075" cy="247650"/>
                        <wp:effectExtent l="0" t="0" r="28575" b="19050"/>
                        <wp:wrapNone/>
                        <wp:docPr id="2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075" cy="247650"/>
                                </a:xfrm>
                                <a:prstGeom prst="rect">
                                  <a:avLst/>
                                </a:prstGeom>
                                <a:solidFill>
                                  <a:srgbClr val="FFFFFF"/>
                                </a:solidFill>
                                <a:ln w="9525">
                                  <a:solidFill>
                                    <a:srgbClr val="000000"/>
                                  </a:solidFill>
                                  <a:miter lim="800000"/>
                                  <a:headEnd/>
                                  <a:tailEnd/>
                                </a:ln>
                              </wps:spPr>
                              <wps:txbx>
                                <w:txbxContent>
                                  <w:p w14:paraId="27A62643" w14:textId="005B1CE7" w:rsidR="0032792A" w:rsidRDefault="0032792A" w:rsidP="00091DFC">
                                    <w:ins w:id="392" w:author="jocelyn" w:date="2018-07-20T14:28:00Z">
                                      <w:r>
                                        <w:t>E</w:t>
                                      </w:r>
                                    </w:ins>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8F5415" id="_x0000_s1029" type="#_x0000_t202" style="position:absolute;margin-left:202.95pt;margin-top:117.25pt;width:17.25pt;height:19.5pt;z-index:25191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">
                        <v:textbox>
                          <w:txbxContent>
                            <w:p w14:paraId="27A62643" w14:textId="005B1CE7" w:rsidR="0032792A" w:rsidRDefault="0032792A" w:rsidP="00091DFC">
                              <w:ins w:id="393" w:author="jocelyn" w:date="2018-07-20T14:28:00Z">
                                <w:r>
                                  <w:t>E</w:t>
                                </w:r>
                              </w:ins>
                            </w:p>
                          </w:txbxContent>
                        </v:textbox>
                      </v:shape>
                    </w:pict>
                  </mc:Fallback>
                </mc:AlternateContent>
              </w:r>
              <w:r w:rsidRPr="00091DFC">
                <w:rPr>
                  <w:rFonts w:ascii="Arial" w:hAnsi="Arial" w:cs="Arial"/>
                  <w:noProof/>
                  <w:lang w:eastAsia="en-US"/>
                </w:rPr>
                <mc:AlternateContent>
                  <mc:Choice Requires="wps">
                    <w:drawing>
                      <wp:anchor distT="0" distB="0" distL="114300" distR="114300" simplePos="0" relativeHeight="251938816" behindDoc="0" locked="0" layoutInCell="1" allowOverlap="1" wp14:anchorId="7DF69D28" wp14:editId="53953DF6">
                        <wp:simplePos x="0" y="0"/>
                        <wp:positionH relativeFrom="column">
                          <wp:posOffset>2577465</wp:posOffset>
                        </wp:positionH>
                        <wp:positionV relativeFrom="paragraph">
                          <wp:posOffset>79375</wp:posOffset>
                        </wp:positionV>
                        <wp:extent cx="219075" cy="247650"/>
                        <wp:effectExtent l="0" t="0" r="28575" b="19050"/>
                        <wp:wrapNone/>
                        <wp:docPr id="2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075" cy="247650"/>
                                </a:xfrm>
                                <a:prstGeom prst="rect">
                                  <a:avLst/>
                                </a:prstGeom>
                                <a:solidFill>
                                  <a:srgbClr val="FFFFFF"/>
                                </a:solidFill>
                                <a:ln w="9525">
                                  <a:solidFill>
                                    <a:srgbClr val="000000"/>
                                  </a:solidFill>
                                  <a:miter lim="800000"/>
                                  <a:headEnd/>
                                  <a:tailEnd/>
                                </a:ln>
                              </wps:spPr>
                              <wps:txbx>
                                <w:txbxContent>
                                  <w:p w14:paraId="5A9B0F33" w14:textId="7EC21F34" w:rsidR="0032792A" w:rsidRDefault="0032792A" w:rsidP="00091DFC">
                                    <w:ins w:id="394" w:author="jocelyn" w:date="2018-07-20T14:28:00Z">
                                      <w:r>
                                        <w:t>D</w:t>
                                      </w:r>
                                    </w:ins>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F69D28" id="_x0000_s1030" type="#_x0000_t202" style="position:absolute;margin-left:202.95pt;margin-top:6.25pt;width:17.25pt;height:19.5pt;z-index:25193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">
                        <v:textbox>
                          <w:txbxContent>
                            <w:p w14:paraId="5A9B0F33" w14:textId="7EC21F34" w:rsidR="0032792A" w:rsidRDefault="0032792A" w:rsidP="00091DFC">
                              <w:ins w:id="395" w:author="jocelyn" w:date="2018-07-20T14:28:00Z">
                                <w:r>
                                  <w:t>D</w:t>
                                </w:r>
                              </w:ins>
                            </w:p>
                          </w:txbxContent>
                        </v:textbox>
                      </v:shape>
                    </w:pict>
                  </mc:Fallback>
                </mc:AlternateContent>
              </w:r>
            </w:ins>
            <w:ins w:id="396" w:author="jocelyn" w:date="2018-07-20T14:07:00Z">
              <w:r w:rsidR="00B21AAA">
                <w:rPr>
                  <w:rFonts w:ascii="Arial" w:eastAsia="Times New Roman" w:hAnsi="Arial" w:cs="Arial"/>
                  <w:noProof/>
                  <w:lang w:eastAsia="en-US"/>
                </w:rPr>
                <mc:AlternateContent>
                  <mc:Choice Requires="wps">
                    <w:drawing>
                      <wp:anchor distT="0" distB="0" distL="114300" distR="114300" simplePos="0" relativeHeight="251465728" behindDoc="0" locked="0" layoutInCell="1" allowOverlap="1" wp14:anchorId="4BAFE176" wp14:editId="16A3D935">
                        <wp:simplePos x="0" y="0"/>
                        <wp:positionH relativeFrom="column">
                          <wp:posOffset>1634490</wp:posOffset>
                        </wp:positionH>
                        <wp:positionV relativeFrom="paragraph">
                          <wp:posOffset>1136650</wp:posOffset>
                        </wp:positionV>
                        <wp:extent cx="942975" cy="466725"/>
                        <wp:effectExtent l="38100" t="38100" r="28575" b="28575"/>
                        <wp:wrapNone/>
                        <wp:docPr id="30" name="Straight Arrow Connector 30"/>
                        <wp:cNvGraphicFramePr/>
                        <a:graphic xmlns:a="http://schemas.openxmlformats.org/drawingml/2006/main">
                          <a:graphicData uri="http://schemas.microsoft.com/office/word/2010/wordprocessingShape">
                            <wps:wsp>
                              <wps:cNvCnPr/>
                              <wps:spPr>
                                <a:xfrm flipH="1" flipV="1">
                                  <a:off x="0" y="0"/>
                                  <a:ext cx="942975" cy="46672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7FFFD84" id="Straight Arrow Connector 30" o:spid="_x0000_s1026" type="#_x0000_t32" style="position:absolute;margin-left:128.7pt;margin-top:89.5pt;width:74.25pt;height:36.75pt;flip:x y;z-index:2514657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" strokecolor="#4472c4 [3204]" strokeweight=".5pt">
                        <v:stroke endarrow="open" joinstyle="miter"/>
                      </v:shape>
                    </w:pict>
                  </mc:Fallback>
                </mc:AlternateContent>
              </w:r>
              <w:r w:rsidR="00B21AAA">
                <w:rPr>
                  <w:rFonts w:ascii="Arial" w:eastAsia="Times New Roman" w:hAnsi="Arial" w:cs="Arial"/>
                  <w:noProof/>
                  <w:lang w:eastAsia="en-US"/>
                </w:rPr>
                <mc:AlternateContent>
                  <mc:Choice Requires="wps">
                    <w:drawing>
                      <wp:anchor distT="0" distB="0" distL="114300" distR="114300" simplePos="0" relativeHeight="251443200" behindDoc="0" locked="0" layoutInCell="1" allowOverlap="1" wp14:anchorId="1769E86A" wp14:editId="57D09CBF">
                        <wp:simplePos x="0" y="0"/>
                        <wp:positionH relativeFrom="column">
                          <wp:posOffset>615315</wp:posOffset>
                        </wp:positionH>
                        <wp:positionV relativeFrom="paragraph">
                          <wp:posOffset>193675</wp:posOffset>
                        </wp:positionV>
                        <wp:extent cx="1962150" cy="0"/>
                        <wp:effectExtent l="38100" t="76200" r="0" b="114300"/>
                        <wp:wrapNone/>
                        <wp:docPr id="29" name="Straight Arrow Connector 29"/>
                        <wp:cNvGraphicFramePr/>
                        <a:graphic xmlns:a="http://schemas.openxmlformats.org/drawingml/2006/main">
                          <a:graphicData uri="http://schemas.microsoft.com/office/word/2010/wordprocessingShape">
                            <wps:wsp>
                              <wps:cNvCnPr/>
                              <wps:spPr>
                                <a:xfrm flipH="1">
                                  <a:off x="0" y="0"/>
                                  <a:ext cx="196215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557C232" id="Straight Arrow Connector 29" o:spid="_x0000_s1026" type="#_x0000_t32" style="position:absolute;margin-left:48.45pt;margin-top:15.25pt;width:154.5pt;height:0;flip:x;z-index:251443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" strokecolor="#4472c4 [3204]" strokeweight=".5pt">
                        <v:stroke endarrow="open" joinstyle="miter"/>
                      </v:shape>
                    </w:pict>
                  </mc:Fallback>
                </mc:AlternateContent>
              </w:r>
            </w:ins>
            <w:ins w:id="397" w:author="jocelyn" w:date="2018-07-16T15:28:00Z">
              <w:r w:rsidR="00B94594">
                <w:rPr>
                  <w:rFonts w:ascii="Arial" w:eastAsia="Times New Roman" w:hAnsi="Arial" w:cs="Arial"/>
                  <w:noProof/>
                  <w:lang w:eastAsia="en-US"/>
                </w:rPr>
                <w:drawing>
                  <wp:inline distT="0" distB="0" distL="0" distR="0" wp14:anchorId="4582AE76" wp14:editId="3189A765">
                    <wp:extent cx="2458192" cy="1968214"/>
                    <wp:effectExtent l="0" t="0" r="0" b="0"/>
                    <wp:docPr id="24" name="Picture 24" descr="G:\healthy ROI\2lungj7.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healthy ROI\2lungj7.tif"/>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460149" cy="1969781"/>
                            </a:xfrm>
                            <a:prstGeom prst="rect">
                              <a:avLst/>
                            </a:prstGeom>
                            <a:noFill/>
                            <a:ln>
                              <a:noFill/>
                            </a:ln>
                          </pic:spPr>
                        </pic:pic>
                      </a:graphicData>
                    </a:graphic>
                  </wp:inline>
                </w:drawing>
              </w:r>
            </w:ins>
            <w:ins w:id="398" w:author="jocelyn" w:date="2018-07-16T15:33:00Z">
              <w:r w:rsidR="00D4501F">
                <w:rPr>
                  <w:rFonts w:ascii="Arial" w:eastAsia="Times New Roman" w:hAnsi="Arial" w:cs="Arial"/>
                </w:rPr>
                <w:t xml:space="preserve"> </w:t>
              </w:r>
            </w:ins>
            <w:ins w:id="399" w:author="jocelyn" w:date="2018-07-16T15:32:00Z">
              <w:r w:rsidR="00D4501F">
                <w:rPr>
                  <w:rFonts w:ascii="Arial" w:eastAsia="Times New Roman" w:hAnsi="Arial" w:cs="Arial"/>
                </w:rPr>
                <w:t>2</w:t>
              </w:r>
            </w:ins>
            <w:ins w:id="400" w:author="Jocelyn Liu" w:date="2018-07-22T18:06:00Z">
              <w:r w:rsidR="004C6114">
                <w:rPr>
                  <w:rFonts w:ascii="Arial" w:eastAsia="Times New Roman" w:hAnsi="Arial" w:cs="Arial"/>
                </w:rPr>
                <w:t xml:space="preserve"> </w:t>
              </w:r>
            </w:ins>
          </w:p>
          <w:p w14:paraId="1B4C8514" w14:textId="2CA53FE2" w:rsidR="00954E1C" w:rsidRDefault="004C6114" w:rsidP="00971A17">
            <w:pPr>
              <w:rPr>
                <w:rFonts w:ascii="Arial" w:eastAsia="Times New Roman" w:hAnsi="Arial" w:cs="Arial"/>
              </w:rPr>
            </w:pPr>
            <w:ins w:id="401" w:author="Jocelyn Liu" w:date="2018-07-22T18:06:00Z">
              <w:r>
                <w:rPr>
                  <w:rFonts w:ascii="Arial" w:eastAsia="Times New Roman" w:hAnsi="Arial" w:cs="Arial"/>
                </w:rPr>
                <w:t>lung</w:t>
              </w:r>
            </w:ins>
            <w:del w:id="402" w:author="jocelyn" w:date="2018-07-16T14:32:00Z">
              <w:r w:rsidR="001D380D" w:rsidRPr="001D380D" w:rsidDel="003B6A6C">
                <w:rPr>
                  <w:rFonts w:ascii="Arial" w:eastAsia="Times New Roman" w:hAnsi="Arial" w:cs="Arial"/>
                  <w:noProof/>
                  <w:lang w:eastAsia="en-US"/>
                </w:rPr>
                <w:drawing>
                  <wp:inline distT="0" distB="0" distL="0" distR="0" wp14:anchorId="60CBF07E" wp14:editId="66EFC8B0">
                    <wp:extent cx="2505695" cy="200693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tretch>
                              <a:fillRect/>
                            </a:stretch>
                          </pic:blipFill>
                          <pic:spPr bwMode="auto">
                            <a:xfrm>
                              <a:off x="0" y="0"/>
                              <a:ext cx="2509083" cy="2009643"/>
                            </a:xfrm>
                            <a:prstGeom prst="rect">
                              <a:avLst/>
                            </a:prstGeom>
                            <a:noFill/>
                            <a:ln>
                              <a:noFill/>
                            </a:ln>
                          </pic:spPr>
                        </pic:pic>
                      </a:graphicData>
                    </a:graphic>
                  </wp:inline>
                </w:drawing>
              </w:r>
            </w:del>
          </w:p>
        </w:tc>
      </w:tr>
      <w:tr w:rsidR="00954E1C" w14:paraId="6AB812BC" w14:textId="77777777" w:rsidTr="001D380D">
        <w:trPr>
          <w:jc w:val="center"/>
        </w:trPr>
        <w:tc>
          <w:tcPr>
            <w:tcW w:w="0" w:type="auto"/>
            <w:tcPrChange w:id="403" w:author="Cheng, Wei-Chung" w:date="2018-07-16T12:47:00Z">
              <w:tcPr>
                <w:tcW w:w="4788" w:type="dxa"/>
              </w:tcPr>
            </w:tcPrChange>
          </w:tcPr>
          <w:p w14:paraId="2EB7E389" w14:textId="77777777" w:rsidR="004C6114" w:rsidRDefault="00D9284E" w:rsidP="00971A17">
            <w:pPr>
              <w:rPr>
                <w:ins w:id="404" w:author="Jocelyn Liu" w:date="2018-07-22T18:06:00Z"/>
                <w:rFonts w:ascii="Arial" w:eastAsia="Times New Roman" w:hAnsi="Arial" w:cs="Arial"/>
              </w:rPr>
            </w:pPr>
            <w:ins w:id="405" w:author="jocelyn" w:date="2018-07-20T14:08:00Z">
              <w:r>
                <w:rPr>
                  <w:rFonts w:ascii="Arial" w:eastAsia="Times New Roman" w:hAnsi="Arial" w:cs="Arial"/>
                  <w:noProof/>
                  <w:lang w:eastAsia="en-US"/>
                </w:rPr>
                <mc:AlternateContent>
                  <mc:Choice Requires="wps">
                    <w:drawing>
                      <wp:anchor distT="0" distB="0" distL="114300" distR="114300" simplePos="0" relativeHeight="251537408" behindDoc="0" locked="0" layoutInCell="1" allowOverlap="1" wp14:anchorId="7220C3A6" wp14:editId="4815EB27">
                        <wp:simplePos x="0" y="0"/>
                        <wp:positionH relativeFrom="column">
                          <wp:posOffset>1716656</wp:posOffset>
                        </wp:positionH>
                        <wp:positionV relativeFrom="paragraph">
                          <wp:posOffset>1190324</wp:posOffset>
                        </wp:positionV>
                        <wp:extent cx="932731" cy="45719"/>
                        <wp:effectExtent l="38100" t="38100" r="20320" b="107315"/>
                        <wp:wrapNone/>
                        <wp:docPr id="33" name="Straight Arrow Connector 33"/>
                        <wp:cNvGraphicFramePr/>
                        <a:graphic xmlns:a="http://schemas.openxmlformats.org/drawingml/2006/main">
                          <a:graphicData uri="http://schemas.microsoft.com/office/word/2010/wordprocessingShape">
                            <wps:wsp>
                              <wps:cNvCnPr/>
                              <wps:spPr>
                                <a:xfrm flipH="1">
                                  <a:off x="0" y="0"/>
                                  <a:ext cx="932731" cy="45719"/>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1DCC79" id="Straight Arrow Connector 33" o:spid="_x0000_s1026" type="#_x0000_t32" style="position:absolute;margin-left:135.15pt;margin-top:93.75pt;width:73.45pt;height:3.6pt;flip:x;z-index:251537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" strokecolor="#4472c4 [3204]" strokeweight=".5pt">
                        <v:stroke endarrow="open" joinstyle="miter"/>
                      </v:shape>
                    </w:pict>
                  </mc:Fallback>
                </mc:AlternateContent>
              </w:r>
            </w:ins>
            <w:ins w:id="406" w:author="jocelyn" w:date="2018-07-20T14:25:00Z">
              <w:r w:rsidR="00091DFC" w:rsidRPr="00091DFC">
                <w:rPr>
                  <w:rFonts w:ascii="Arial" w:hAnsi="Arial" w:cs="Arial"/>
                  <w:noProof/>
                  <w:lang w:eastAsia="en-US"/>
                </w:rPr>
                <mc:AlternateContent>
                  <mc:Choice Requires="wps">
                    <w:drawing>
                      <wp:anchor distT="0" distB="0" distL="114300" distR="114300" simplePos="0" relativeHeight="251795456" behindDoc="0" locked="0" layoutInCell="1" allowOverlap="1" wp14:anchorId="0BDBFEF0" wp14:editId="23AC9E40">
                        <wp:simplePos x="0" y="0"/>
                        <wp:positionH relativeFrom="column">
                          <wp:posOffset>2562225</wp:posOffset>
                        </wp:positionH>
                        <wp:positionV relativeFrom="paragraph">
                          <wp:posOffset>1466215</wp:posOffset>
                        </wp:positionV>
                        <wp:extent cx="219075" cy="247650"/>
                        <wp:effectExtent l="0" t="0" r="28575" b="19050"/>
                        <wp:wrapNone/>
                        <wp:docPr id="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075" cy="247650"/>
                                </a:xfrm>
                                <a:prstGeom prst="rect">
                                  <a:avLst/>
                                </a:prstGeom>
                                <a:solidFill>
                                  <a:srgbClr val="FFFFFF"/>
                                </a:solidFill>
                                <a:ln w="9525">
                                  <a:solidFill>
                                    <a:srgbClr val="000000"/>
                                  </a:solidFill>
                                  <a:miter lim="800000"/>
                                  <a:headEnd/>
                                  <a:tailEnd/>
                                </a:ln>
                              </wps:spPr>
                              <wps:txbx>
                                <w:txbxContent>
                                  <w:p w14:paraId="1C634A8C" w14:textId="451ECE07" w:rsidR="0032792A" w:rsidRDefault="0032792A" w:rsidP="00091DFC">
                                    <w:ins w:id="407" w:author="jocelyn" w:date="2018-07-20T14:28:00Z">
                                      <w:r>
                                        <w:t>H</w:t>
                                      </w:r>
                                    </w:ins>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DBFEF0" id="_x0000_s1031" type="#_x0000_t202" style="position:absolute;margin-left:201.75pt;margin-top:115.45pt;width:17.25pt;height:19.5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">
                        <v:textbox>
                          <w:txbxContent>
                            <w:p w14:paraId="1C634A8C" w14:textId="451ECE07" w:rsidR="0032792A" w:rsidRDefault="0032792A" w:rsidP="00091DFC">
                              <w:ins w:id="408" w:author="jocelyn" w:date="2018-07-20T14:28:00Z">
                                <w:r>
                                  <w:t>H</w:t>
                                </w:r>
                              </w:ins>
                            </w:p>
                          </w:txbxContent>
                        </v:textbox>
                      </v:shape>
                    </w:pict>
                  </mc:Fallback>
                </mc:AlternateContent>
              </w:r>
              <w:r w:rsidR="00091DFC" w:rsidRPr="00091DFC">
                <w:rPr>
                  <w:rFonts w:ascii="Arial" w:hAnsi="Arial" w:cs="Arial"/>
                  <w:noProof/>
                  <w:lang w:eastAsia="en-US"/>
                </w:rPr>
                <mc:AlternateContent>
                  <mc:Choice Requires="wps">
                    <w:drawing>
                      <wp:anchor distT="0" distB="0" distL="114300" distR="114300" simplePos="0" relativeHeight="251770880" behindDoc="0" locked="0" layoutInCell="1" allowOverlap="1" wp14:anchorId="5F6B5D26" wp14:editId="3D3E5C2F">
                        <wp:simplePos x="0" y="0"/>
                        <wp:positionH relativeFrom="column">
                          <wp:posOffset>2562225</wp:posOffset>
                        </wp:positionH>
                        <wp:positionV relativeFrom="paragraph">
                          <wp:posOffset>1075690</wp:posOffset>
                        </wp:positionV>
                        <wp:extent cx="219075" cy="247650"/>
                        <wp:effectExtent l="0" t="0" r="28575" b="19050"/>
                        <wp:wrapNone/>
                        <wp:docPr id="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075" cy="247650"/>
                                </a:xfrm>
                                <a:prstGeom prst="rect">
                                  <a:avLst/>
                                </a:prstGeom>
                                <a:solidFill>
                                  <a:srgbClr val="FFFFFF"/>
                                </a:solidFill>
                                <a:ln w="9525">
                                  <a:solidFill>
                                    <a:srgbClr val="000000"/>
                                  </a:solidFill>
                                  <a:miter lim="800000"/>
                                  <a:headEnd/>
                                  <a:tailEnd/>
                                </a:ln>
                              </wps:spPr>
                              <wps:txbx>
                                <w:txbxContent>
                                  <w:p w14:paraId="0A31BF2E" w14:textId="3473E725" w:rsidR="0032792A" w:rsidRDefault="0032792A" w:rsidP="00091DFC">
                                    <w:ins w:id="409" w:author="jocelyn" w:date="2018-07-20T14:28:00Z">
                                      <w:r>
                                        <w:t>G</w:t>
                                      </w:r>
                                    </w:ins>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6B5D26" id="_x0000_s1032" type="#_x0000_t202" style="position:absolute;margin-left:201.75pt;margin-top:84.7pt;width:17.25pt;height:19.5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">
                        <v:textbox>
                          <w:txbxContent>
                            <w:p w14:paraId="0A31BF2E" w14:textId="3473E725" w:rsidR="0032792A" w:rsidRDefault="0032792A" w:rsidP="00091DFC">
                              <w:ins w:id="410" w:author="jocelyn" w:date="2018-07-20T14:28:00Z">
                                <w:r>
                                  <w:t>G</w:t>
                                </w:r>
                              </w:ins>
                            </w:p>
                          </w:txbxContent>
                        </v:textbox>
                      </v:shape>
                    </w:pict>
                  </mc:Fallback>
                </mc:AlternateContent>
              </w:r>
              <w:r w:rsidR="00091DFC" w:rsidRPr="00091DFC">
                <w:rPr>
                  <w:rFonts w:ascii="Arial" w:hAnsi="Arial" w:cs="Arial"/>
                  <w:noProof/>
                  <w:lang w:eastAsia="en-US"/>
                </w:rPr>
                <mc:AlternateContent>
                  <mc:Choice Requires="wps">
                    <w:drawing>
                      <wp:anchor distT="0" distB="0" distL="114300" distR="114300" simplePos="0" relativeHeight="251746304" behindDoc="0" locked="0" layoutInCell="1" allowOverlap="1" wp14:anchorId="1B0F2462" wp14:editId="145E8C1C">
                        <wp:simplePos x="0" y="0"/>
                        <wp:positionH relativeFrom="column">
                          <wp:posOffset>2552065</wp:posOffset>
                        </wp:positionH>
                        <wp:positionV relativeFrom="paragraph">
                          <wp:posOffset>723265</wp:posOffset>
                        </wp:positionV>
                        <wp:extent cx="219075" cy="247650"/>
                        <wp:effectExtent l="0" t="0" r="28575" b="19050"/>
                        <wp:wrapNone/>
                        <wp:docPr id="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075" cy="247650"/>
                                </a:xfrm>
                                <a:prstGeom prst="rect">
                                  <a:avLst/>
                                </a:prstGeom>
                                <a:solidFill>
                                  <a:srgbClr val="FFFFFF"/>
                                </a:solidFill>
                                <a:ln w="9525">
                                  <a:solidFill>
                                    <a:srgbClr val="000000"/>
                                  </a:solidFill>
                                  <a:miter lim="800000"/>
                                  <a:headEnd/>
                                  <a:tailEnd/>
                                </a:ln>
                              </wps:spPr>
                              <wps:txbx>
                                <w:txbxContent>
                                  <w:p w14:paraId="3C681489" w14:textId="710B976A" w:rsidR="0032792A" w:rsidRDefault="0032792A" w:rsidP="00091DFC">
                                    <w:ins w:id="411" w:author="jocelyn" w:date="2018-07-20T14:28:00Z">
                                      <w:r>
                                        <w:t>F</w:t>
                                      </w:r>
                                    </w:ins>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0F2462" id="_x0000_s1033" type="#_x0000_t202" style="position:absolute;margin-left:200.95pt;margin-top:56.95pt;width:17.25pt;height:19.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">
                        <v:textbox>
                          <w:txbxContent>
                            <w:p w14:paraId="3C681489" w14:textId="710B976A" w:rsidR="0032792A" w:rsidRDefault="0032792A" w:rsidP="00091DFC">
                              <w:ins w:id="412" w:author="jocelyn" w:date="2018-07-20T14:28:00Z">
                                <w:r>
                                  <w:t>F</w:t>
                                </w:r>
                              </w:ins>
                            </w:p>
                          </w:txbxContent>
                        </v:textbox>
                      </v:shape>
                    </w:pict>
                  </mc:Fallback>
                </mc:AlternateContent>
              </w:r>
            </w:ins>
            <w:ins w:id="413" w:author="jocelyn" w:date="2018-07-20T14:08:00Z">
              <w:r w:rsidR="00B21AAA">
                <w:rPr>
                  <w:rFonts w:ascii="Arial" w:eastAsia="Times New Roman" w:hAnsi="Arial" w:cs="Arial"/>
                  <w:noProof/>
                  <w:lang w:eastAsia="en-US"/>
                </w:rPr>
                <mc:AlternateContent>
                  <mc:Choice Requires="wps">
                    <w:drawing>
                      <wp:anchor distT="0" distB="0" distL="114300" distR="114300" simplePos="0" relativeHeight="251586560" behindDoc="0" locked="0" layoutInCell="1" allowOverlap="1" wp14:anchorId="32A59865" wp14:editId="3693DA89">
                        <wp:simplePos x="0" y="0"/>
                        <wp:positionH relativeFrom="column">
                          <wp:posOffset>962025</wp:posOffset>
                        </wp:positionH>
                        <wp:positionV relativeFrom="paragraph">
                          <wp:posOffset>875665</wp:posOffset>
                        </wp:positionV>
                        <wp:extent cx="1590675" cy="123825"/>
                        <wp:effectExtent l="38100" t="0" r="28575" b="104775"/>
                        <wp:wrapNone/>
                        <wp:docPr id="35" name="Straight Arrow Connector 35"/>
                        <wp:cNvGraphicFramePr/>
                        <a:graphic xmlns:a="http://schemas.openxmlformats.org/drawingml/2006/main">
                          <a:graphicData uri="http://schemas.microsoft.com/office/word/2010/wordprocessingShape">
                            <wps:wsp>
                              <wps:cNvCnPr/>
                              <wps:spPr>
                                <a:xfrm flipH="1">
                                  <a:off x="0" y="0"/>
                                  <a:ext cx="1590675" cy="12382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A8397FD" id="Straight Arrow Connector 35" o:spid="_x0000_s1026" type="#_x0000_t32" style="position:absolute;margin-left:75.75pt;margin-top:68.95pt;width:125.25pt;height:9.75pt;flip:x;z-index:251586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" strokecolor="#4472c4 [3204]" strokeweight=".5pt">
                        <v:stroke endarrow="open" joinstyle="miter"/>
                      </v:shape>
                    </w:pict>
                  </mc:Fallback>
                </mc:AlternateContent>
              </w:r>
              <w:r w:rsidR="00B21AAA">
                <w:rPr>
                  <w:rFonts w:ascii="Arial" w:eastAsia="Times New Roman" w:hAnsi="Arial" w:cs="Arial"/>
                  <w:noProof/>
                  <w:lang w:eastAsia="en-US"/>
                </w:rPr>
                <mc:AlternateContent>
                  <mc:Choice Requires="wps">
                    <w:drawing>
                      <wp:anchor distT="0" distB="0" distL="114300" distR="114300" simplePos="0" relativeHeight="251561984" behindDoc="0" locked="0" layoutInCell="1" allowOverlap="1" wp14:anchorId="21E8E9DD" wp14:editId="4A39CD6D">
                        <wp:simplePos x="0" y="0"/>
                        <wp:positionH relativeFrom="column">
                          <wp:posOffset>466725</wp:posOffset>
                        </wp:positionH>
                        <wp:positionV relativeFrom="paragraph">
                          <wp:posOffset>1323340</wp:posOffset>
                        </wp:positionV>
                        <wp:extent cx="2228850" cy="304800"/>
                        <wp:effectExtent l="38100" t="76200" r="19050" b="19050"/>
                        <wp:wrapNone/>
                        <wp:docPr id="34" name="Straight Arrow Connector 34"/>
                        <wp:cNvGraphicFramePr/>
                        <a:graphic xmlns:a="http://schemas.openxmlformats.org/drawingml/2006/main">
                          <a:graphicData uri="http://schemas.microsoft.com/office/word/2010/wordprocessingShape">
                            <wps:wsp>
                              <wps:cNvCnPr/>
                              <wps:spPr>
                                <a:xfrm flipH="1" flipV="1">
                                  <a:off x="0" y="0"/>
                                  <a:ext cx="2228850" cy="3048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2236B67" id="Straight Arrow Connector 34" o:spid="_x0000_s1026" type="#_x0000_t32" style="position:absolute;margin-left:36.75pt;margin-top:104.2pt;width:175.5pt;height:24pt;flip:x y;z-index:251561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" strokecolor="#4472c4 [3204]" strokeweight=".5pt">
                        <v:stroke endarrow="open" joinstyle="miter"/>
                      </v:shape>
                    </w:pict>
                  </mc:Fallback>
                </mc:AlternateContent>
              </w:r>
            </w:ins>
            <w:r w:rsidR="001D380D" w:rsidRPr="001D380D">
              <w:rPr>
                <w:rFonts w:ascii="Arial" w:eastAsia="Times New Roman" w:hAnsi="Arial" w:cs="Arial"/>
                <w:noProof/>
                <w:lang w:eastAsia="en-US"/>
              </w:rPr>
              <w:drawing>
                <wp:inline distT="0" distB="0" distL="0" distR="0" wp14:anchorId="7D2AA416" wp14:editId="5A280344">
                  <wp:extent cx="2481943" cy="198790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tretch>
                            <a:fillRect/>
                          </a:stretch>
                        </pic:blipFill>
                        <pic:spPr bwMode="auto">
                          <a:xfrm>
                            <a:off x="0" y="0"/>
                            <a:ext cx="2482848" cy="1988632"/>
                          </a:xfrm>
                          <a:prstGeom prst="rect">
                            <a:avLst/>
                          </a:prstGeom>
                          <a:noFill/>
                          <a:ln>
                            <a:noFill/>
                          </a:ln>
                        </pic:spPr>
                      </pic:pic>
                    </a:graphicData>
                  </a:graphic>
                </wp:inline>
              </w:drawing>
            </w:r>
            <w:ins w:id="414" w:author="jocelyn" w:date="2018-07-16T15:33:00Z">
              <w:r w:rsidR="00D4501F">
                <w:rPr>
                  <w:rFonts w:ascii="Arial" w:eastAsia="Times New Roman" w:hAnsi="Arial" w:cs="Arial"/>
                </w:rPr>
                <w:t xml:space="preserve"> </w:t>
              </w:r>
            </w:ins>
            <w:ins w:id="415" w:author="jocelyn" w:date="2018-07-16T15:32:00Z">
              <w:r w:rsidR="00D4501F">
                <w:rPr>
                  <w:rFonts w:ascii="Arial" w:eastAsia="Times New Roman" w:hAnsi="Arial" w:cs="Arial"/>
                </w:rPr>
                <w:t>3</w:t>
              </w:r>
            </w:ins>
            <w:ins w:id="416" w:author="Jocelyn Liu" w:date="2018-07-22T18:06:00Z">
              <w:r w:rsidR="004C6114">
                <w:rPr>
                  <w:rFonts w:ascii="Arial" w:eastAsia="Times New Roman" w:hAnsi="Arial" w:cs="Arial"/>
                </w:rPr>
                <w:t xml:space="preserve"> </w:t>
              </w:r>
            </w:ins>
          </w:p>
          <w:p w14:paraId="713A2BE5" w14:textId="739B7A83" w:rsidR="00954E1C" w:rsidRDefault="004C6114" w:rsidP="00971A17">
            <w:pPr>
              <w:rPr>
                <w:rFonts w:ascii="Arial" w:eastAsia="Times New Roman" w:hAnsi="Arial" w:cs="Arial"/>
              </w:rPr>
            </w:pPr>
            <w:ins w:id="417" w:author="Jocelyn Liu" w:date="2018-07-22T18:06:00Z">
              <w:r>
                <w:rPr>
                  <w:rFonts w:ascii="Arial" w:eastAsia="Times New Roman" w:hAnsi="Arial" w:cs="Arial"/>
                </w:rPr>
                <w:t>colon</w:t>
              </w:r>
            </w:ins>
          </w:p>
        </w:tc>
        <w:tc>
          <w:tcPr>
            <w:tcW w:w="0" w:type="auto"/>
            <w:tcPrChange w:id="418" w:author="Cheng, Wei-Chung" w:date="2018-07-16T12:47:00Z">
              <w:tcPr>
                <w:tcW w:w="4788" w:type="dxa"/>
              </w:tcPr>
            </w:tcPrChange>
          </w:tcPr>
          <w:p w14:paraId="350AD3BB" w14:textId="77777777" w:rsidR="00954E1C" w:rsidRDefault="00FE7355" w:rsidP="00971A17">
            <w:pPr>
              <w:rPr>
                <w:ins w:id="419" w:author="Jocelyn Liu" w:date="2018-07-22T18:06:00Z"/>
                <w:rFonts w:ascii="Arial" w:eastAsia="Times New Roman" w:hAnsi="Arial" w:cs="Arial"/>
              </w:rPr>
            </w:pPr>
            <w:ins w:id="420" w:author="jocelyn" w:date="2018-07-20T14:07:00Z">
              <w:r>
                <w:rPr>
                  <w:rFonts w:ascii="Arial" w:eastAsia="Times New Roman" w:hAnsi="Arial" w:cs="Arial"/>
                  <w:noProof/>
                  <w:lang w:eastAsia="en-US"/>
                </w:rPr>
                <mc:AlternateContent>
                  <mc:Choice Requires="wps">
                    <w:drawing>
                      <wp:anchor distT="0" distB="0" distL="114300" distR="114300" simplePos="0" relativeHeight="251512832" behindDoc="0" locked="0" layoutInCell="1" allowOverlap="1" wp14:anchorId="44C97837" wp14:editId="0DE69D78">
                        <wp:simplePos x="0" y="0"/>
                        <wp:positionH relativeFrom="column">
                          <wp:posOffset>1426198</wp:posOffset>
                        </wp:positionH>
                        <wp:positionV relativeFrom="paragraph">
                          <wp:posOffset>719778</wp:posOffset>
                        </wp:positionV>
                        <wp:extent cx="1151626" cy="488292"/>
                        <wp:effectExtent l="38100" t="38100" r="29845" b="26670"/>
                        <wp:wrapNone/>
                        <wp:docPr id="32" name="Straight Arrow Connector 32"/>
                        <wp:cNvGraphicFramePr/>
                        <a:graphic xmlns:a="http://schemas.openxmlformats.org/drawingml/2006/main">
                          <a:graphicData uri="http://schemas.microsoft.com/office/word/2010/wordprocessingShape">
                            <wps:wsp>
                              <wps:cNvCnPr/>
                              <wps:spPr>
                                <a:xfrm flipH="1" flipV="1">
                                  <a:off x="0" y="0"/>
                                  <a:ext cx="1151626" cy="48829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5C3941" id="Straight Arrow Connector 32" o:spid="_x0000_s1026" type="#_x0000_t32" style="position:absolute;margin-left:112.3pt;margin-top:56.7pt;width:90.7pt;height:38.45pt;flip:x y;z-index:251512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" strokecolor="#4472c4 [3204]" strokeweight=".5pt">
                        <v:stroke endarrow="open" joinstyle="miter"/>
                      </v:shape>
                    </w:pict>
                  </mc:Fallback>
                </mc:AlternateContent>
              </w:r>
            </w:ins>
            <w:ins w:id="421" w:author="jocelyn" w:date="2018-07-20T14:26:00Z">
              <w:r w:rsidR="00091DFC" w:rsidRPr="00091DFC">
                <w:rPr>
                  <w:rFonts w:ascii="Arial" w:hAnsi="Arial" w:cs="Arial"/>
                  <w:noProof/>
                  <w:lang w:eastAsia="en-US"/>
                </w:rPr>
                <mc:AlternateContent>
                  <mc:Choice Requires="wps">
                    <w:drawing>
                      <wp:anchor distT="0" distB="0" distL="114300" distR="114300" simplePos="0" relativeHeight="251869184" behindDoc="0" locked="0" layoutInCell="1" allowOverlap="1" wp14:anchorId="19F0FC5E" wp14:editId="1C94B65C">
                        <wp:simplePos x="0" y="0"/>
                        <wp:positionH relativeFrom="column">
                          <wp:posOffset>2577465</wp:posOffset>
                        </wp:positionH>
                        <wp:positionV relativeFrom="paragraph">
                          <wp:posOffset>1132840</wp:posOffset>
                        </wp:positionV>
                        <wp:extent cx="219075" cy="247650"/>
                        <wp:effectExtent l="0" t="0" r="28575" b="19050"/>
                        <wp:wrapNone/>
                        <wp:docPr id="2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075" cy="247650"/>
                                </a:xfrm>
                                <a:prstGeom prst="rect">
                                  <a:avLst/>
                                </a:prstGeom>
                                <a:solidFill>
                                  <a:srgbClr val="FFFFFF"/>
                                </a:solidFill>
                                <a:ln w="9525">
                                  <a:solidFill>
                                    <a:srgbClr val="000000"/>
                                  </a:solidFill>
                                  <a:miter lim="800000"/>
                                  <a:headEnd/>
                                  <a:tailEnd/>
                                </a:ln>
                              </wps:spPr>
                              <wps:txbx>
                                <w:txbxContent>
                                  <w:p w14:paraId="1118F660" w14:textId="0DEBB641" w:rsidR="0032792A" w:rsidRDefault="0032792A" w:rsidP="00091DFC">
                                    <w:ins w:id="422" w:author="jocelyn" w:date="2018-07-20T14:28:00Z">
                                      <w:r>
                                        <w:t>J</w:t>
                                      </w:r>
                                    </w:ins>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F0FC5E" id="_x0000_s1034" type="#_x0000_t202" style="position:absolute;margin-left:202.95pt;margin-top:89.2pt;width:17.25pt;height:19.5pt;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">
                        <v:textbox>
                          <w:txbxContent>
                            <w:p w14:paraId="1118F660" w14:textId="0DEBB641" w:rsidR="0032792A" w:rsidRDefault="0032792A" w:rsidP="00091DFC">
                              <w:ins w:id="423" w:author="jocelyn" w:date="2018-07-20T14:28:00Z">
                                <w:r>
                                  <w:t>J</w:t>
                                </w:r>
                              </w:ins>
                            </w:p>
                          </w:txbxContent>
                        </v:textbox>
                      </v:shape>
                    </w:pict>
                  </mc:Fallback>
                </mc:AlternateContent>
              </w:r>
              <w:r w:rsidR="00091DFC" w:rsidRPr="00091DFC">
                <w:rPr>
                  <w:rFonts w:ascii="Arial" w:hAnsi="Arial" w:cs="Arial"/>
                  <w:noProof/>
                  <w:lang w:eastAsia="en-US"/>
                </w:rPr>
                <mc:AlternateContent>
                  <mc:Choice Requires="wps">
                    <w:drawing>
                      <wp:anchor distT="0" distB="0" distL="114300" distR="114300" simplePos="0" relativeHeight="251893760" behindDoc="0" locked="0" layoutInCell="1" allowOverlap="1" wp14:anchorId="0D2328A6" wp14:editId="1980AE35">
                        <wp:simplePos x="0" y="0"/>
                        <wp:positionH relativeFrom="column">
                          <wp:posOffset>2577465</wp:posOffset>
                        </wp:positionH>
                        <wp:positionV relativeFrom="paragraph">
                          <wp:posOffset>628015</wp:posOffset>
                        </wp:positionV>
                        <wp:extent cx="219075" cy="247650"/>
                        <wp:effectExtent l="0" t="0" r="28575" b="19050"/>
                        <wp:wrapNone/>
                        <wp:docPr id="28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075" cy="247650"/>
                                </a:xfrm>
                                <a:prstGeom prst="rect">
                                  <a:avLst/>
                                </a:prstGeom>
                                <a:solidFill>
                                  <a:srgbClr val="FFFFFF"/>
                                </a:solidFill>
                                <a:ln w="9525">
                                  <a:solidFill>
                                    <a:srgbClr val="000000"/>
                                  </a:solidFill>
                                  <a:miter lim="800000"/>
                                  <a:headEnd/>
                                  <a:tailEnd/>
                                </a:ln>
                              </wps:spPr>
                              <wps:txbx>
                                <w:txbxContent>
                                  <w:p w14:paraId="3A118BA2" w14:textId="3380B98F" w:rsidR="0032792A" w:rsidRDefault="0032792A" w:rsidP="00091DFC">
                                    <w:ins w:id="424" w:author="jocelyn" w:date="2018-07-20T14:28:00Z">
                                      <w:r>
                                        <w:t>I</w:t>
                                      </w:r>
                                    </w:ins>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2328A6" id="_x0000_s1035" type="#_x0000_t202" style="position:absolute;margin-left:202.95pt;margin-top:49.45pt;width:17.25pt;height:19.5pt;z-index:25189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">
                        <v:textbox>
                          <w:txbxContent>
                            <w:p w14:paraId="3A118BA2" w14:textId="3380B98F" w:rsidR="0032792A" w:rsidRDefault="0032792A" w:rsidP="00091DFC">
                              <w:ins w:id="425" w:author="jocelyn" w:date="2018-07-20T14:28:00Z">
                                <w:r>
                                  <w:t>I</w:t>
                                </w:r>
                              </w:ins>
                            </w:p>
                          </w:txbxContent>
                        </v:textbox>
                      </v:shape>
                    </w:pict>
                  </mc:Fallback>
                </mc:AlternateContent>
              </w:r>
            </w:ins>
            <w:ins w:id="426" w:author="jocelyn" w:date="2018-07-20T14:07:00Z">
              <w:r w:rsidR="00B21AAA">
                <w:rPr>
                  <w:rFonts w:ascii="Arial" w:eastAsia="Times New Roman" w:hAnsi="Arial" w:cs="Arial"/>
                  <w:noProof/>
                  <w:lang w:eastAsia="en-US"/>
                </w:rPr>
                <mc:AlternateContent>
                  <mc:Choice Requires="wps">
                    <w:drawing>
                      <wp:anchor distT="0" distB="0" distL="114300" distR="114300" simplePos="0" relativeHeight="251488256" behindDoc="0" locked="0" layoutInCell="1" allowOverlap="1" wp14:anchorId="0F36C945" wp14:editId="72967AC6">
                        <wp:simplePos x="0" y="0"/>
                        <wp:positionH relativeFrom="column">
                          <wp:posOffset>1729740</wp:posOffset>
                        </wp:positionH>
                        <wp:positionV relativeFrom="paragraph">
                          <wp:posOffset>647065</wp:posOffset>
                        </wp:positionV>
                        <wp:extent cx="847725" cy="95250"/>
                        <wp:effectExtent l="38100" t="76200" r="28575" b="19050"/>
                        <wp:wrapNone/>
                        <wp:docPr id="31" name="Straight Arrow Connector 31"/>
                        <wp:cNvGraphicFramePr/>
                        <a:graphic xmlns:a="http://schemas.openxmlformats.org/drawingml/2006/main">
                          <a:graphicData uri="http://schemas.microsoft.com/office/word/2010/wordprocessingShape">
                            <wps:wsp>
                              <wps:cNvCnPr/>
                              <wps:spPr>
                                <a:xfrm flipH="1" flipV="1">
                                  <a:off x="0" y="0"/>
                                  <a:ext cx="847725" cy="952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CD5F3D7" id="Straight Arrow Connector 31" o:spid="_x0000_s1026" type="#_x0000_t32" style="position:absolute;margin-left:136.2pt;margin-top:50.95pt;width:66.75pt;height:7.5pt;flip:x y;z-index:2514882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" strokecolor="#4472c4 [3204]" strokeweight=".5pt">
                        <v:stroke endarrow="open" joinstyle="miter"/>
                      </v:shape>
                    </w:pict>
                  </mc:Fallback>
                </mc:AlternateContent>
              </w:r>
            </w:ins>
            <w:r w:rsidR="001D380D" w:rsidRPr="001D380D">
              <w:rPr>
                <w:rFonts w:ascii="Arial" w:eastAsia="Times New Roman" w:hAnsi="Arial" w:cs="Arial"/>
                <w:noProof/>
                <w:lang w:eastAsia="en-US"/>
              </w:rPr>
              <w:drawing>
                <wp:inline distT="0" distB="0" distL="0" distR="0" wp14:anchorId="3CFD613A" wp14:editId="2EADEAF1">
                  <wp:extent cx="2458192" cy="196888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tretch>
                            <a:fillRect/>
                          </a:stretch>
                        </pic:blipFill>
                        <pic:spPr bwMode="auto">
                          <a:xfrm>
                            <a:off x="0" y="0"/>
                            <a:ext cx="2454589" cy="1965997"/>
                          </a:xfrm>
                          <a:prstGeom prst="rect">
                            <a:avLst/>
                          </a:prstGeom>
                          <a:noFill/>
                          <a:ln>
                            <a:noFill/>
                          </a:ln>
                        </pic:spPr>
                      </pic:pic>
                    </a:graphicData>
                  </a:graphic>
                </wp:inline>
              </w:drawing>
            </w:r>
            <w:ins w:id="427" w:author="jocelyn" w:date="2018-07-16T15:33:00Z">
              <w:r w:rsidR="00D4501F">
                <w:rPr>
                  <w:rFonts w:ascii="Arial" w:eastAsia="Times New Roman" w:hAnsi="Arial" w:cs="Arial"/>
                </w:rPr>
                <w:t xml:space="preserve"> </w:t>
              </w:r>
            </w:ins>
            <w:ins w:id="428" w:author="jocelyn" w:date="2018-07-16T15:32:00Z">
              <w:r w:rsidR="00D4501F">
                <w:rPr>
                  <w:rFonts w:ascii="Arial" w:eastAsia="Times New Roman" w:hAnsi="Arial" w:cs="Arial"/>
                </w:rPr>
                <w:t>4</w:t>
              </w:r>
            </w:ins>
          </w:p>
          <w:p w14:paraId="5FB2D591" w14:textId="4B61EECF" w:rsidR="004C6114" w:rsidRDefault="004C6114" w:rsidP="00971A17">
            <w:pPr>
              <w:rPr>
                <w:rFonts w:ascii="Arial" w:eastAsia="Times New Roman" w:hAnsi="Arial" w:cs="Arial"/>
              </w:rPr>
            </w:pPr>
            <w:ins w:id="429" w:author="Jocelyn Liu" w:date="2018-07-22T18:06:00Z">
              <w:r>
                <w:rPr>
                  <w:rFonts w:ascii="Arial" w:eastAsia="Times New Roman" w:hAnsi="Arial" w:cs="Arial"/>
                </w:rPr>
                <w:t>kidney</w:t>
              </w:r>
            </w:ins>
          </w:p>
        </w:tc>
      </w:tr>
      <w:tr w:rsidR="00954E1C" w14:paraId="35A25642" w14:textId="77777777" w:rsidTr="001D380D">
        <w:trPr>
          <w:jc w:val="center"/>
        </w:trPr>
        <w:tc>
          <w:tcPr>
            <w:tcW w:w="0" w:type="auto"/>
            <w:tcPrChange w:id="430" w:author="Cheng, Wei-Chung" w:date="2018-07-16T12:47:00Z">
              <w:tcPr>
                <w:tcW w:w="4788" w:type="dxa"/>
              </w:tcPr>
            </w:tcPrChange>
          </w:tcPr>
          <w:p w14:paraId="0D3920B8" w14:textId="77777777" w:rsidR="00954E1C" w:rsidRDefault="00D9284E" w:rsidP="00971A17">
            <w:pPr>
              <w:rPr>
                <w:ins w:id="431" w:author="Jocelyn Liu" w:date="2018-07-22T18:07:00Z"/>
                <w:rFonts w:ascii="Arial" w:eastAsia="Times New Roman" w:hAnsi="Arial" w:cs="Arial"/>
              </w:rPr>
            </w:pPr>
            <w:ins w:id="432" w:author="jocelyn" w:date="2018-07-20T14:04:00Z">
              <w:r>
                <w:rPr>
                  <w:rFonts w:ascii="Arial" w:eastAsia="Times New Roman" w:hAnsi="Arial" w:cs="Arial"/>
                  <w:noProof/>
                  <w:lang w:eastAsia="en-US"/>
                </w:rPr>
                <mc:AlternateContent>
                  <mc:Choice Requires="wps">
                    <w:drawing>
                      <wp:anchor distT="0" distB="0" distL="114300" distR="114300" simplePos="0" relativeHeight="251181056" behindDoc="0" locked="0" layoutInCell="1" allowOverlap="1" wp14:anchorId="3A0D5247" wp14:editId="681A3671">
                        <wp:simplePos x="0" y="0"/>
                        <wp:positionH relativeFrom="column">
                          <wp:posOffset>491705</wp:posOffset>
                        </wp:positionH>
                        <wp:positionV relativeFrom="paragraph">
                          <wp:posOffset>1299953</wp:posOffset>
                        </wp:positionV>
                        <wp:extent cx="2123979" cy="96688"/>
                        <wp:effectExtent l="38100" t="0" r="10160" b="113030"/>
                        <wp:wrapNone/>
                        <wp:docPr id="17" name="Straight Arrow Connector 17"/>
                        <wp:cNvGraphicFramePr/>
                        <a:graphic xmlns:a="http://schemas.openxmlformats.org/drawingml/2006/main">
                          <a:graphicData uri="http://schemas.microsoft.com/office/word/2010/wordprocessingShape">
                            <wps:wsp>
                              <wps:cNvCnPr/>
                              <wps:spPr>
                                <a:xfrm flipH="1">
                                  <a:off x="0" y="0"/>
                                  <a:ext cx="2123979" cy="96688"/>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20D7182" id="Straight Arrow Connector 17" o:spid="_x0000_s1026" type="#_x0000_t32" style="position:absolute;margin-left:38.7pt;margin-top:102.35pt;width:167.25pt;height:7.6pt;flip:x;z-index:25118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" strokecolor="#4472c4 [3204]" strokeweight=".5pt">
                        <v:stroke endarrow="open" joinstyle="miter"/>
                      </v:shape>
                    </w:pict>
                  </mc:Fallback>
                </mc:AlternateContent>
              </w:r>
            </w:ins>
            <w:ins w:id="433" w:author="jocelyn" w:date="2018-07-20T14:25:00Z">
              <w:r w:rsidR="00091DFC" w:rsidRPr="00091DFC">
                <w:rPr>
                  <w:rFonts w:ascii="Arial" w:hAnsi="Arial" w:cs="Arial"/>
                  <w:noProof/>
                  <w:lang w:eastAsia="en-US"/>
                </w:rPr>
                <mc:AlternateContent>
                  <mc:Choice Requires="wps">
                    <w:drawing>
                      <wp:anchor distT="0" distB="0" distL="114300" distR="114300" simplePos="0" relativeHeight="251844608" behindDoc="0" locked="0" layoutInCell="1" allowOverlap="1" wp14:anchorId="472B4202" wp14:editId="4650494D">
                        <wp:simplePos x="0" y="0"/>
                        <wp:positionH relativeFrom="column">
                          <wp:posOffset>2562225</wp:posOffset>
                        </wp:positionH>
                        <wp:positionV relativeFrom="paragraph">
                          <wp:posOffset>1148080</wp:posOffset>
                        </wp:positionV>
                        <wp:extent cx="219075" cy="247650"/>
                        <wp:effectExtent l="0" t="0" r="28575" b="19050"/>
                        <wp:wrapNone/>
                        <wp:docPr id="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075" cy="247650"/>
                                </a:xfrm>
                                <a:prstGeom prst="rect">
                                  <a:avLst/>
                                </a:prstGeom>
                                <a:solidFill>
                                  <a:srgbClr val="FFFFFF"/>
                                </a:solidFill>
                                <a:ln w="9525">
                                  <a:solidFill>
                                    <a:srgbClr val="000000"/>
                                  </a:solidFill>
                                  <a:miter lim="800000"/>
                                  <a:headEnd/>
                                  <a:tailEnd/>
                                </a:ln>
                              </wps:spPr>
                              <wps:txbx>
                                <w:txbxContent>
                                  <w:p w14:paraId="244BB6D0" w14:textId="7BD703F3" w:rsidR="0032792A" w:rsidRDefault="0032792A" w:rsidP="00091DFC">
                                    <w:ins w:id="434" w:author="jocelyn" w:date="2018-07-20T14:28:00Z">
                                      <w:r>
                                        <w:t>L</w:t>
                                      </w:r>
                                    </w:ins>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2B4202" id="_x0000_s1036" type="#_x0000_t202" style="position:absolute;margin-left:201.75pt;margin-top:90.4pt;width:17.25pt;height:19.5pt;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">
                        <v:textbox>
                          <w:txbxContent>
                            <w:p w14:paraId="244BB6D0" w14:textId="7BD703F3" w:rsidR="0032792A" w:rsidRDefault="0032792A" w:rsidP="00091DFC">
                              <w:ins w:id="435" w:author="jocelyn" w:date="2018-07-20T14:28:00Z">
                                <w:r>
                                  <w:t>L</w:t>
                                </w:r>
                              </w:ins>
                            </w:p>
                          </w:txbxContent>
                        </v:textbox>
                      </v:shape>
                    </w:pict>
                  </mc:Fallback>
                </mc:AlternateContent>
              </w:r>
              <w:r w:rsidR="00091DFC" w:rsidRPr="00091DFC">
                <w:rPr>
                  <w:rFonts w:ascii="Arial" w:hAnsi="Arial" w:cs="Arial"/>
                  <w:noProof/>
                  <w:lang w:eastAsia="en-US"/>
                </w:rPr>
                <mc:AlternateContent>
                  <mc:Choice Requires="wps">
                    <w:drawing>
                      <wp:anchor distT="0" distB="0" distL="114300" distR="114300" simplePos="0" relativeHeight="251820032" behindDoc="0" locked="0" layoutInCell="1" allowOverlap="1" wp14:anchorId="69FF8EA9" wp14:editId="75D290C5">
                        <wp:simplePos x="0" y="0"/>
                        <wp:positionH relativeFrom="column">
                          <wp:posOffset>2562225</wp:posOffset>
                        </wp:positionH>
                        <wp:positionV relativeFrom="paragraph">
                          <wp:posOffset>176530</wp:posOffset>
                        </wp:positionV>
                        <wp:extent cx="219075" cy="247650"/>
                        <wp:effectExtent l="0" t="0" r="28575" b="19050"/>
                        <wp:wrapNone/>
                        <wp:docPr id="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075" cy="247650"/>
                                </a:xfrm>
                                <a:prstGeom prst="rect">
                                  <a:avLst/>
                                </a:prstGeom>
                                <a:solidFill>
                                  <a:srgbClr val="FFFFFF"/>
                                </a:solidFill>
                                <a:ln w="9525">
                                  <a:solidFill>
                                    <a:srgbClr val="000000"/>
                                  </a:solidFill>
                                  <a:miter lim="800000"/>
                                  <a:headEnd/>
                                  <a:tailEnd/>
                                </a:ln>
                              </wps:spPr>
                              <wps:txbx>
                                <w:txbxContent>
                                  <w:p w14:paraId="303FBC57" w14:textId="06785F7E" w:rsidR="0032792A" w:rsidRDefault="0032792A" w:rsidP="00091DFC">
                                    <w:ins w:id="436" w:author="jocelyn" w:date="2018-07-20T14:28:00Z">
                                      <w:r>
                                        <w:t>K</w:t>
                                      </w:r>
                                    </w:ins>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FF8EA9" id="_x0000_s1037" type="#_x0000_t202" style="position:absolute;margin-left:201.75pt;margin-top:13.9pt;width:17.25pt;height:19.5pt;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">
                        <v:textbox>
                          <w:txbxContent>
                            <w:p w14:paraId="303FBC57" w14:textId="06785F7E" w:rsidR="0032792A" w:rsidRDefault="0032792A" w:rsidP="00091DFC">
                              <w:ins w:id="437" w:author="jocelyn" w:date="2018-07-20T14:28:00Z">
                                <w:r>
                                  <w:t>K</w:t>
                                </w:r>
                              </w:ins>
                            </w:p>
                          </w:txbxContent>
                        </v:textbox>
                      </v:shape>
                    </w:pict>
                  </mc:Fallback>
                </mc:AlternateContent>
              </w:r>
            </w:ins>
            <w:ins w:id="438" w:author="jocelyn" w:date="2018-07-20T14:04:00Z">
              <w:r w:rsidR="002941C8">
                <w:rPr>
                  <w:rFonts w:ascii="Arial" w:eastAsia="Times New Roman" w:hAnsi="Arial" w:cs="Arial"/>
                  <w:noProof/>
                  <w:lang w:eastAsia="en-US"/>
                </w:rPr>
                <mc:AlternateContent>
                  <mc:Choice Requires="wps">
                    <w:drawing>
                      <wp:anchor distT="0" distB="0" distL="114300" distR="114300" simplePos="0" relativeHeight="251156480" behindDoc="0" locked="0" layoutInCell="1" allowOverlap="1" wp14:anchorId="69E67664" wp14:editId="05AB5581">
                        <wp:simplePos x="0" y="0"/>
                        <wp:positionH relativeFrom="column">
                          <wp:posOffset>1381125</wp:posOffset>
                        </wp:positionH>
                        <wp:positionV relativeFrom="paragraph">
                          <wp:posOffset>252730</wp:posOffset>
                        </wp:positionV>
                        <wp:extent cx="1314450" cy="0"/>
                        <wp:effectExtent l="38100" t="76200" r="0" b="114300"/>
                        <wp:wrapNone/>
                        <wp:docPr id="16" name="Straight Arrow Connector 16"/>
                        <wp:cNvGraphicFramePr/>
                        <a:graphic xmlns:a="http://schemas.openxmlformats.org/drawingml/2006/main">
                          <a:graphicData uri="http://schemas.microsoft.com/office/word/2010/wordprocessingShape">
                            <wps:wsp>
                              <wps:cNvCnPr/>
                              <wps:spPr>
                                <a:xfrm flipH="1">
                                  <a:off x="0" y="0"/>
                                  <a:ext cx="131445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8963FE3" id="Straight Arrow Connector 16" o:spid="_x0000_s1026" type="#_x0000_t32" style="position:absolute;margin-left:108.75pt;margin-top:19.9pt;width:103.5pt;height:0;flip:x;z-index:251156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" strokecolor="#4472c4 [3204]" strokeweight=".5pt">
                        <v:stroke endarrow="open" joinstyle="miter"/>
                      </v:shape>
                    </w:pict>
                  </mc:Fallback>
                </mc:AlternateContent>
              </w:r>
            </w:ins>
            <w:r w:rsidR="001D380D" w:rsidRPr="001D380D">
              <w:rPr>
                <w:rFonts w:ascii="Arial" w:eastAsia="Times New Roman" w:hAnsi="Arial" w:cs="Arial"/>
                <w:noProof/>
                <w:lang w:eastAsia="en-US"/>
              </w:rPr>
              <w:drawing>
                <wp:inline distT="0" distB="0" distL="0" distR="0" wp14:anchorId="1C9A9253" wp14:editId="02BA15BA">
                  <wp:extent cx="2481943" cy="198790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tretch>
                            <a:fillRect/>
                          </a:stretch>
                        </pic:blipFill>
                        <pic:spPr bwMode="auto">
                          <a:xfrm>
                            <a:off x="0" y="0"/>
                            <a:ext cx="2481964" cy="1987924"/>
                          </a:xfrm>
                          <a:prstGeom prst="rect">
                            <a:avLst/>
                          </a:prstGeom>
                          <a:noFill/>
                          <a:ln>
                            <a:noFill/>
                          </a:ln>
                        </pic:spPr>
                      </pic:pic>
                    </a:graphicData>
                  </a:graphic>
                </wp:inline>
              </w:drawing>
            </w:r>
            <w:ins w:id="439" w:author="jocelyn" w:date="2018-07-16T15:33:00Z">
              <w:r w:rsidR="00D4501F">
                <w:rPr>
                  <w:rFonts w:ascii="Arial" w:eastAsia="Times New Roman" w:hAnsi="Arial" w:cs="Arial"/>
                </w:rPr>
                <w:t xml:space="preserve"> </w:t>
              </w:r>
            </w:ins>
            <w:ins w:id="440" w:author="jocelyn" w:date="2018-07-16T15:32:00Z">
              <w:r w:rsidR="00D4501F">
                <w:rPr>
                  <w:rFonts w:ascii="Arial" w:eastAsia="Times New Roman" w:hAnsi="Arial" w:cs="Arial"/>
                </w:rPr>
                <w:t>5</w:t>
              </w:r>
            </w:ins>
          </w:p>
          <w:p w14:paraId="32B3A830" w14:textId="68C7C437" w:rsidR="004C6114" w:rsidRDefault="004C6114" w:rsidP="00971A17">
            <w:pPr>
              <w:rPr>
                <w:rFonts w:ascii="Arial" w:eastAsia="Times New Roman" w:hAnsi="Arial" w:cs="Arial"/>
              </w:rPr>
            </w:pPr>
            <w:ins w:id="441" w:author="Jocelyn Liu" w:date="2018-07-22T18:07:00Z">
              <w:r>
                <w:rPr>
                  <w:rFonts w:ascii="Arial" w:eastAsia="Times New Roman" w:hAnsi="Arial" w:cs="Arial"/>
                </w:rPr>
                <w:t>bladder</w:t>
              </w:r>
            </w:ins>
          </w:p>
        </w:tc>
        <w:tc>
          <w:tcPr>
            <w:tcW w:w="0" w:type="auto"/>
            <w:tcPrChange w:id="442" w:author="Cheng, Wei-Chung" w:date="2018-07-16T12:47:00Z">
              <w:tcPr>
                <w:tcW w:w="4788" w:type="dxa"/>
              </w:tcPr>
            </w:tcPrChange>
          </w:tcPr>
          <w:p w14:paraId="1480F2C7" w14:textId="77777777" w:rsidR="00954E1C" w:rsidRDefault="00487E85" w:rsidP="00971A17">
            <w:pPr>
              <w:rPr>
                <w:ins w:id="443" w:author="Jocelyn Liu" w:date="2018-07-22T18:07:00Z"/>
                <w:rFonts w:ascii="Arial" w:eastAsia="Times New Roman" w:hAnsi="Arial" w:cs="Arial"/>
              </w:rPr>
            </w:pPr>
            <w:ins w:id="444" w:author="jocelyn" w:date="2018-07-20T14:05:00Z">
              <w:r>
                <w:rPr>
                  <w:rFonts w:ascii="Arial" w:eastAsia="Times New Roman" w:hAnsi="Arial" w:cs="Arial"/>
                  <w:noProof/>
                  <w:lang w:eastAsia="en-US"/>
                </w:rPr>
                <mc:AlternateContent>
                  <mc:Choice Requires="wps">
                    <w:drawing>
                      <wp:anchor distT="0" distB="0" distL="114300" distR="114300" simplePos="0" relativeHeight="251205632" behindDoc="0" locked="0" layoutInCell="1" allowOverlap="1" wp14:anchorId="15101BB1" wp14:editId="44D628FF">
                        <wp:simplePos x="0" y="0"/>
                        <wp:positionH relativeFrom="column">
                          <wp:posOffset>1158240</wp:posOffset>
                        </wp:positionH>
                        <wp:positionV relativeFrom="paragraph">
                          <wp:posOffset>920750</wp:posOffset>
                        </wp:positionV>
                        <wp:extent cx="1495425" cy="314325"/>
                        <wp:effectExtent l="19050" t="57150" r="28575" b="28575"/>
                        <wp:wrapNone/>
                        <wp:docPr id="18" name="Straight Arrow Connector 18"/>
                        <wp:cNvGraphicFramePr/>
                        <a:graphic xmlns:a="http://schemas.openxmlformats.org/drawingml/2006/main">
                          <a:graphicData uri="http://schemas.microsoft.com/office/word/2010/wordprocessingShape">
                            <wps:wsp>
                              <wps:cNvCnPr/>
                              <wps:spPr>
                                <a:xfrm flipH="1" flipV="1">
                                  <a:off x="0" y="0"/>
                                  <a:ext cx="1495425" cy="31432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6F1AA3" id="Straight Arrow Connector 18" o:spid="_x0000_s1026" type="#_x0000_t32" style="position:absolute;margin-left:91.2pt;margin-top:72.5pt;width:117.75pt;height:24.75pt;flip:x y;z-index:25120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" strokecolor="#4472c4 [3204]" strokeweight=".5pt">
                        <v:stroke endarrow="open" joinstyle="miter"/>
                      </v:shape>
                    </w:pict>
                  </mc:Fallback>
                </mc:AlternateContent>
              </w:r>
              <w:r>
                <w:rPr>
                  <w:rFonts w:ascii="Arial" w:eastAsia="Times New Roman" w:hAnsi="Arial" w:cs="Arial"/>
                  <w:noProof/>
                  <w:lang w:eastAsia="en-US"/>
                </w:rPr>
                <mc:AlternateContent>
                  <mc:Choice Requires="wps">
                    <w:drawing>
                      <wp:anchor distT="0" distB="0" distL="114300" distR="114300" simplePos="0" relativeHeight="251232256" behindDoc="0" locked="0" layoutInCell="1" allowOverlap="1" wp14:anchorId="7CBF17B1" wp14:editId="7C05256E">
                        <wp:simplePos x="0" y="0"/>
                        <wp:positionH relativeFrom="column">
                          <wp:posOffset>1929765</wp:posOffset>
                        </wp:positionH>
                        <wp:positionV relativeFrom="paragraph">
                          <wp:posOffset>254000</wp:posOffset>
                        </wp:positionV>
                        <wp:extent cx="647700" cy="552450"/>
                        <wp:effectExtent l="38100" t="0" r="19050" b="57150"/>
                        <wp:wrapNone/>
                        <wp:docPr id="19" name="Straight Arrow Connector 19"/>
                        <wp:cNvGraphicFramePr/>
                        <a:graphic xmlns:a="http://schemas.openxmlformats.org/drawingml/2006/main">
                          <a:graphicData uri="http://schemas.microsoft.com/office/word/2010/wordprocessingShape">
                            <wps:wsp>
                              <wps:cNvCnPr/>
                              <wps:spPr>
                                <a:xfrm flipH="1">
                                  <a:off x="0" y="0"/>
                                  <a:ext cx="647700" cy="5524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EFEFB6" id="Straight Arrow Connector 19" o:spid="_x0000_s1026" type="#_x0000_t32" style="position:absolute;margin-left:151.95pt;margin-top:20pt;width:51pt;height:43.5pt;flip:x;z-index:25123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" strokecolor="#4472c4 [3204]" strokeweight=".5pt">
                        <v:stroke endarrow="open" joinstyle="miter"/>
                      </v:shape>
                    </w:pict>
                  </mc:Fallback>
                </mc:AlternateContent>
              </w:r>
            </w:ins>
            <w:ins w:id="445" w:author="jocelyn" w:date="2018-07-20T14:27:00Z">
              <w:r w:rsidR="00091DFC" w:rsidRPr="00091DFC">
                <w:rPr>
                  <w:rFonts w:ascii="Arial" w:hAnsi="Arial" w:cs="Arial"/>
                  <w:noProof/>
                  <w:lang w:eastAsia="en-US"/>
                </w:rPr>
                <mc:AlternateContent>
                  <mc:Choice Requires="wps">
                    <w:drawing>
                      <wp:anchor distT="0" distB="0" distL="114300" distR="114300" simplePos="0" relativeHeight="252153856" behindDoc="0" locked="0" layoutInCell="1" allowOverlap="1" wp14:anchorId="099BDC45" wp14:editId="033572EC">
                        <wp:simplePos x="0" y="0"/>
                        <wp:positionH relativeFrom="column">
                          <wp:posOffset>2577465</wp:posOffset>
                        </wp:positionH>
                        <wp:positionV relativeFrom="paragraph">
                          <wp:posOffset>1071880</wp:posOffset>
                        </wp:positionV>
                        <wp:extent cx="219075" cy="247650"/>
                        <wp:effectExtent l="0" t="0" r="28575" b="19050"/>
                        <wp:wrapNone/>
                        <wp:docPr id="3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075" cy="247650"/>
                                </a:xfrm>
                                <a:prstGeom prst="rect">
                                  <a:avLst/>
                                </a:prstGeom>
                                <a:solidFill>
                                  <a:srgbClr val="FFFFFF"/>
                                </a:solidFill>
                                <a:ln w="9525">
                                  <a:solidFill>
                                    <a:srgbClr val="000000"/>
                                  </a:solidFill>
                                  <a:miter lim="800000"/>
                                  <a:headEnd/>
                                  <a:tailEnd/>
                                </a:ln>
                              </wps:spPr>
                              <wps:txbx>
                                <w:txbxContent>
                                  <w:p w14:paraId="15D3BB4F" w14:textId="041D2D7B" w:rsidR="0032792A" w:rsidRDefault="0032792A" w:rsidP="00091DFC">
                                    <w:ins w:id="446" w:author="jocelyn" w:date="2018-07-20T14:28:00Z">
                                      <w:r>
                                        <w:t>N</w:t>
                                      </w:r>
                                    </w:ins>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9BDC45" id="_x0000_s1038" type="#_x0000_t202" style="position:absolute;margin-left:202.95pt;margin-top:84.4pt;width:17.25pt;height:19.5pt;z-index:252153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">
                        <v:textbox>
                          <w:txbxContent>
                            <w:p w14:paraId="15D3BB4F" w14:textId="041D2D7B" w:rsidR="0032792A" w:rsidRDefault="0032792A" w:rsidP="00091DFC">
                              <w:ins w:id="447" w:author="jocelyn" w:date="2018-07-20T14:28:00Z">
                                <w:r>
                                  <w:t>N</w:t>
                                </w:r>
                              </w:ins>
                            </w:p>
                          </w:txbxContent>
                        </v:textbox>
                      </v:shape>
                    </w:pict>
                  </mc:Fallback>
                </mc:AlternateContent>
              </w:r>
              <w:r w:rsidR="00091DFC" w:rsidRPr="00091DFC">
                <w:rPr>
                  <w:rFonts w:ascii="Arial" w:hAnsi="Arial" w:cs="Arial"/>
                  <w:noProof/>
                  <w:lang w:eastAsia="en-US"/>
                </w:rPr>
                <mc:AlternateContent>
                  <mc:Choice Requires="wps">
                    <w:drawing>
                      <wp:anchor distT="0" distB="0" distL="114300" distR="114300" simplePos="0" relativeHeight="252180480" behindDoc="0" locked="0" layoutInCell="1" allowOverlap="1" wp14:anchorId="5A65DC2C" wp14:editId="325C7699">
                        <wp:simplePos x="0" y="0"/>
                        <wp:positionH relativeFrom="column">
                          <wp:posOffset>2586990</wp:posOffset>
                        </wp:positionH>
                        <wp:positionV relativeFrom="paragraph">
                          <wp:posOffset>128905</wp:posOffset>
                        </wp:positionV>
                        <wp:extent cx="219075" cy="247650"/>
                        <wp:effectExtent l="0" t="0" r="28575" b="19050"/>
                        <wp:wrapNone/>
                        <wp:docPr id="3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075" cy="247650"/>
                                </a:xfrm>
                                <a:prstGeom prst="rect">
                                  <a:avLst/>
                                </a:prstGeom>
                                <a:solidFill>
                                  <a:srgbClr val="FFFFFF"/>
                                </a:solidFill>
                                <a:ln w="9525">
                                  <a:solidFill>
                                    <a:srgbClr val="000000"/>
                                  </a:solidFill>
                                  <a:miter lim="800000"/>
                                  <a:headEnd/>
                                  <a:tailEnd/>
                                </a:ln>
                              </wps:spPr>
                              <wps:txbx>
                                <w:txbxContent>
                                  <w:p w14:paraId="1D9FF17E" w14:textId="02BF7EA3" w:rsidR="0032792A" w:rsidRDefault="0032792A" w:rsidP="00091DFC">
                                    <w:ins w:id="448" w:author="jocelyn" w:date="2018-07-20T14:28:00Z">
                                      <w:r>
                                        <w:t>M</w:t>
                                      </w:r>
                                    </w:ins>
                                    <w:ins w:id="449" w:author="jocelyn" w:date="2018-07-20T14:23:00Z">
                                      <w:r>
                                        <w:t>A</w:t>
                                      </w:r>
                                    </w:ins>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65DC2C" id="_x0000_s1039" type="#_x0000_t202" style="position:absolute;margin-left:203.7pt;margin-top:10.15pt;width:17.25pt;height:19.5pt;z-index:252180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">
                        <v:textbox>
                          <w:txbxContent>
                            <w:p w14:paraId="1D9FF17E" w14:textId="02BF7EA3" w:rsidR="0032792A" w:rsidRDefault="0032792A" w:rsidP="00091DFC">
                              <w:ins w:id="450" w:author="jocelyn" w:date="2018-07-20T14:28:00Z">
                                <w:r>
                                  <w:t>M</w:t>
                                </w:r>
                              </w:ins>
                              <w:ins w:id="451" w:author="jocelyn" w:date="2018-07-20T14:23:00Z">
                                <w:r>
                                  <w:t>A</w:t>
                                </w:r>
                              </w:ins>
                            </w:p>
                          </w:txbxContent>
                        </v:textbox>
                      </v:shape>
                    </w:pict>
                  </mc:Fallback>
                </mc:AlternateContent>
              </w:r>
            </w:ins>
            <w:r w:rsidR="001D380D" w:rsidRPr="001D380D">
              <w:rPr>
                <w:rFonts w:ascii="Arial" w:eastAsia="Times New Roman" w:hAnsi="Arial" w:cs="Arial"/>
                <w:noProof/>
                <w:lang w:eastAsia="en-US"/>
              </w:rPr>
              <w:drawing>
                <wp:inline distT="0" distB="0" distL="0" distR="0" wp14:anchorId="5C215814" wp14:editId="56D93B08">
                  <wp:extent cx="2476041" cy="1983179"/>
                  <wp:effectExtent l="0" t="0" r="63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2476066" cy="1983199"/>
                          </a:xfrm>
                          <a:prstGeom prst="rect">
                            <a:avLst/>
                          </a:prstGeom>
                          <a:noFill/>
                          <a:ln>
                            <a:noFill/>
                          </a:ln>
                        </pic:spPr>
                      </pic:pic>
                    </a:graphicData>
                  </a:graphic>
                </wp:inline>
              </w:drawing>
            </w:r>
            <w:ins w:id="452" w:author="jocelyn" w:date="2018-07-16T15:33:00Z">
              <w:r w:rsidR="00D4501F">
                <w:rPr>
                  <w:rFonts w:ascii="Arial" w:eastAsia="Times New Roman" w:hAnsi="Arial" w:cs="Arial"/>
                </w:rPr>
                <w:t xml:space="preserve"> </w:t>
              </w:r>
            </w:ins>
            <w:ins w:id="453" w:author="jocelyn" w:date="2018-07-16T15:32:00Z">
              <w:r w:rsidR="00D4501F">
                <w:rPr>
                  <w:rFonts w:ascii="Arial" w:eastAsia="Times New Roman" w:hAnsi="Arial" w:cs="Arial"/>
                </w:rPr>
                <w:t>6</w:t>
              </w:r>
            </w:ins>
          </w:p>
          <w:p w14:paraId="314816E0" w14:textId="11AF3A6A" w:rsidR="004C6114" w:rsidRDefault="004C6114" w:rsidP="00971A17">
            <w:pPr>
              <w:rPr>
                <w:rFonts w:ascii="Arial" w:eastAsia="Times New Roman" w:hAnsi="Arial" w:cs="Arial"/>
              </w:rPr>
            </w:pPr>
            <w:ins w:id="454" w:author="Jocelyn Liu" w:date="2018-07-22T18:07:00Z">
              <w:r>
                <w:rPr>
                  <w:rFonts w:ascii="Arial" w:eastAsia="Times New Roman" w:hAnsi="Arial" w:cs="Arial"/>
                </w:rPr>
                <w:t>breast</w:t>
              </w:r>
            </w:ins>
          </w:p>
        </w:tc>
      </w:tr>
      <w:tr w:rsidR="00954E1C" w14:paraId="4E75FE60" w14:textId="77777777" w:rsidTr="001D380D">
        <w:trPr>
          <w:jc w:val="center"/>
        </w:trPr>
        <w:tc>
          <w:tcPr>
            <w:tcW w:w="0" w:type="auto"/>
            <w:tcPrChange w:id="455" w:author="Cheng, Wei-Chung" w:date="2018-07-16T12:47:00Z">
              <w:tcPr>
                <w:tcW w:w="4788" w:type="dxa"/>
              </w:tcPr>
            </w:tcPrChange>
          </w:tcPr>
          <w:p w14:paraId="3CD0B56A" w14:textId="77777777" w:rsidR="00954E1C" w:rsidRDefault="00F90BA3" w:rsidP="00971A17">
            <w:pPr>
              <w:rPr>
                <w:ins w:id="456" w:author="Jocelyn Liu" w:date="2018-07-22T18:07:00Z"/>
                <w:rFonts w:ascii="Arial" w:eastAsia="Times New Roman" w:hAnsi="Arial" w:cs="Arial"/>
              </w:rPr>
            </w:pPr>
            <w:ins w:id="457" w:author="jocelyn" w:date="2018-07-20T14:05:00Z">
              <w:r>
                <w:rPr>
                  <w:rFonts w:ascii="Arial" w:eastAsia="Times New Roman" w:hAnsi="Arial" w:cs="Arial"/>
                  <w:noProof/>
                  <w:lang w:eastAsia="en-US"/>
                </w:rPr>
                <w:lastRenderedPageBreak/>
                <mc:AlternateContent>
                  <mc:Choice Requires="wps">
                    <w:drawing>
                      <wp:anchor distT="0" distB="0" distL="114300" distR="114300" simplePos="0" relativeHeight="251312128" behindDoc="0" locked="0" layoutInCell="1" allowOverlap="1" wp14:anchorId="3F569748" wp14:editId="16139F53">
                        <wp:simplePos x="0" y="0"/>
                        <wp:positionH relativeFrom="column">
                          <wp:posOffset>414068</wp:posOffset>
                        </wp:positionH>
                        <wp:positionV relativeFrom="paragraph">
                          <wp:posOffset>1296681</wp:posOffset>
                        </wp:positionV>
                        <wp:extent cx="2135349" cy="258792"/>
                        <wp:effectExtent l="38100" t="76200" r="17780" b="27305"/>
                        <wp:wrapNone/>
                        <wp:docPr id="22" name="Straight Arrow Connector 22"/>
                        <wp:cNvGraphicFramePr/>
                        <a:graphic xmlns:a="http://schemas.openxmlformats.org/drawingml/2006/main">
                          <a:graphicData uri="http://schemas.microsoft.com/office/word/2010/wordprocessingShape">
                            <wps:wsp>
                              <wps:cNvCnPr/>
                              <wps:spPr>
                                <a:xfrm flipH="1" flipV="1">
                                  <a:off x="0" y="0"/>
                                  <a:ext cx="2135349" cy="25879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0AD1CE" id="Straight Arrow Connector 22" o:spid="_x0000_s1026" type="#_x0000_t32" style="position:absolute;margin-left:32.6pt;margin-top:102.1pt;width:168.15pt;height:20.4pt;flip:x y;z-index:25131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" strokecolor="#4472c4 [3204]" strokeweight=".5pt">
                        <v:stroke endarrow="open" joinstyle="miter"/>
                      </v:shape>
                    </w:pict>
                  </mc:Fallback>
                </mc:AlternateContent>
              </w:r>
              <w:r w:rsidR="006F7EF4">
                <w:rPr>
                  <w:rFonts w:ascii="Arial" w:eastAsia="Times New Roman" w:hAnsi="Arial" w:cs="Arial"/>
                  <w:noProof/>
                  <w:lang w:eastAsia="en-US"/>
                </w:rPr>
                <mc:AlternateContent>
                  <mc:Choice Requires="wps">
                    <w:drawing>
                      <wp:anchor distT="0" distB="0" distL="114300" distR="114300" simplePos="0" relativeHeight="251258880" behindDoc="0" locked="0" layoutInCell="1" allowOverlap="1" wp14:anchorId="75098204" wp14:editId="5CB6CC7A">
                        <wp:simplePos x="0" y="0"/>
                        <wp:positionH relativeFrom="column">
                          <wp:posOffset>1958196</wp:posOffset>
                        </wp:positionH>
                        <wp:positionV relativeFrom="paragraph">
                          <wp:posOffset>976067</wp:posOffset>
                        </wp:positionV>
                        <wp:extent cx="658028" cy="346494"/>
                        <wp:effectExtent l="38100" t="0" r="27940" b="53975"/>
                        <wp:wrapNone/>
                        <wp:docPr id="20" name="Straight Arrow Connector 20"/>
                        <wp:cNvGraphicFramePr/>
                        <a:graphic xmlns:a="http://schemas.openxmlformats.org/drawingml/2006/main">
                          <a:graphicData uri="http://schemas.microsoft.com/office/word/2010/wordprocessingShape">
                            <wps:wsp>
                              <wps:cNvCnPr/>
                              <wps:spPr>
                                <a:xfrm flipH="1">
                                  <a:off x="0" y="0"/>
                                  <a:ext cx="658028" cy="34649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C1FE4E" id="Straight Arrow Connector 20" o:spid="_x0000_s1026" type="#_x0000_t32" style="position:absolute;margin-left:154.2pt;margin-top:76.85pt;width:51.8pt;height:27.3pt;flip:x;z-index:25125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" strokecolor="#4472c4 [3204]" strokeweight=".5pt">
                        <v:stroke endarrow="open" joinstyle="miter"/>
                      </v:shape>
                    </w:pict>
                  </mc:Fallback>
                </mc:AlternateContent>
              </w:r>
            </w:ins>
            <w:ins w:id="458" w:author="jocelyn" w:date="2018-07-20T14:26:00Z">
              <w:r w:rsidR="00091DFC" w:rsidRPr="00091DFC">
                <w:rPr>
                  <w:rFonts w:ascii="Arial" w:hAnsi="Arial" w:cs="Arial"/>
                  <w:noProof/>
                  <w:lang w:eastAsia="en-US"/>
                </w:rPr>
                <mc:AlternateContent>
                  <mc:Choice Requires="wps">
                    <w:drawing>
                      <wp:anchor distT="0" distB="0" distL="114300" distR="114300" simplePos="0" relativeHeight="251965440" behindDoc="0" locked="0" layoutInCell="1" allowOverlap="1" wp14:anchorId="06840254" wp14:editId="0601BD1D">
                        <wp:simplePos x="0" y="0"/>
                        <wp:positionH relativeFrom="column">
                          <wp:posOffset>2571750</wp:posOffset>
                        </wp:positionH>
                        <wp:positionV relativeFrom="paragraph">
                          <wp:posOffset>1381760</wp:posOffset>
                        </wp:positionV>
                        <wp:extent cx="219075" cy="247650"/>
                        <wp:effectExtent l="0" t="0" r="28575" b="19050"/>
                        <wp:wrapNone/>
                        <wp:docPr id="2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075" cy="247650"/>
                                </a:xfrm>
                                <a:prstGeom prst="rect">
                                  <a:avLst/>
                                </a:prstGeom>
                                <a:solidFill>
                                  <a:srgbClr val="FFFFFF"/>
                                </a:solidFill>
                                <a:ln w="9525">
                                  <a:solidFill>
                                    <a:srgbClr val="000000"/>
                                  </a:solidFill>
                                  <a:miter lim="800000"/>
                                  <a:headEnd/>
                                  <a:tailEnd/>
                                </a:ln>
                              </wps:spPr>
                              <wps:txbx>
                                <w:txbxContent>
                                  <w:p w14:paraId="5E112BAF" w14:textId="1F73C70A" w:rsidR="0032792A" w:rsidRDefault="0032792A" w:rsidP="00091DFC">
                                    <w:ins w:id="459" w:author="jocelyn" w:date="2018-07-20T14:28:00Z">
                                      <w:r>
                                        <w:t>R</w:t>
                                      </w:r>
                                    </w:ins>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840254" id="_x0000_s1040" type="#_x0000_t202" style="position:absolute;margin-left:202.5pt;margin-top:108.8pt;width:17.25pt;height:19.5pt;z-index:25196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">
                        <v:textbox>
                          <w:txbxContent>
                            <w:p w14:paraId="5E112BAF" w14:textId="1F73C70A" w:rsidR="0032792A" w:rsidRDefault="0032792A" w:rsidP="00091DFC">
                              <w:ins w:id="460" w:author="jocelyn" w:date="2018-07-20T14:28:00Z">
                                <w:r>
                                  <w:t>R</w:t>
                                </w:r>
                              </w:ins>
                            </w:p>
                          </w:txbxContent>
                        </v:textbox>
                      </v:shape>
                    </w:pict>
                  </mc:Fallback>
                </mc:AlternateContent>
              </w:r>
              <w:r w:rsidR="00091DFC" w:rsidRPr="00091DFC">
                <w:rPr>
                  <w:rFonts w:ascii="Arial" w:hAnsi="Arial" w:cs="Arial"/>
                  <w:noProof/>
                  <w:lang w:eastAsia="en-US"/>
                </w:rPr>
                <mc:AlternateContent>
                  <mc:Choice Requires="wps">
                    <w:drawing>
                      <wp:anchor distT="0" distB="0" distL="114300" distR="114300" simplePos="0" relativeHeight="251992064" behindDoc="0" locked="0" layoutInCell="1" allowOverlap="1" wp14:anchorId="5BEDA27C" wp14:editId="3EECB892">
                        <wp:simplePos x="0" y="0"/>
                        <wp:positionH relativeFrom="column">
                          <wp:posOffset>2571750</wp:posOffset>
                        </wp:positionH>
                        <wp:positionV relativeFrom="paragraph">
                          <wp:posOffset>895985</wp:posOffset>
                        </wp:positionV>
                        <wp:extent cx="219075" cy="247650"/>
                        <wp:effectExtent l="0" t="0" r="28575" b="19050"/>
                        <wp:wrapNone/>
                        <wp:docPr id="2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075" cy="247650"/>
                                </a:xfrm>
                                <a:prstGeom prst="rect">
                                  <a:avLst/>
                                </a:prstGeom>
                                <a:solidFill>
                                  <a:srgbClr val="FFFFFF"/>
                                </a:solidFill>
                                <a:ln w="9525">
                                  <a:solidFill>
                                    <a:srgbClr val="000000"/>
                                  </a:solidFill>
                                  <a:miter lim="800000"/>
                                  <a:headEnd/>
                                  <a:tailEnd/>
                                </a:ln>
                              </wps:spPr>
                              <wps:txbx>
                                <w:txbxContent>
                                  <w:p w14:paraId="44ED9DBB" w14:textId="3C08F337" w:rsidR="0032792A" w:rsidRDefault="0032792A" w:rsidP="00091DFC">
                                    <w:ins w:id="461" w:author="jocelyn" w:date="2018-07-20T14:28:00Z">
                                      <w:r>
                                        <w:t>Q</w:t>
                                      </w:r>
                                    </w:ins>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EDA27C" id="_x0000_s1041" type="#_x0000_t202" style="position:absolute;margin-left:202.5pt;margin-top:70.55pt;width:17.25pt;height:19.5pt;z-index:25199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">
                        <v:textbox>
                          <w:txbxContent>
                            <w:p w14:paraId="44ED9DBB" w14:textId="3C08F337" w:rsidR="0032792A" w:rsidRDefault="0032792A" w:rsidP="00091DFC">
                              <w:ins w:id="462" w:author="jocelyn" w:date="2018-07-20T14:28:00Z">
                                <w:r>
                                  <w:t>Q</w:t>
                                </w:r>
                              </w:ins>
                            </w:p>
                          </w:txbxContent>
                        </v:textbox>
                      </v:shape>
                    </w:pict>
                  </mc:Fallback>
                </mc:AlternateContent>
              </w:r>
              <w:r w:rsidR="00091DFC" w:rsidRPr="00091DFC">
                <w:rPr>
                  <w:rFonts w:ascii="Arial" w:hAnsi="Arial" w:cs="Arial"/>
                  <w:noProof/>
                  <w:lang w:eastAsia="en-US"/>
                </w:rPr>
                <mc:AlternateContent>
                  <mc:Choice Requires="wps">
                    <w:drawing>
                      <wp:anchor distT="0" distB="0" distL="114300" distR="114300" simplePos="0" relativeHeight="252018688" behindDoc="0" locked="0" layoutInCell="1" allowOverlap="1" wp14:anchorId="6B7CCD03" wp14:editId="70CE163E">
                        <wp:simplePos x="0" y="0"/>
                        <wp:positionH relativeFrom="column">
                          <wp:posOffset>2552065</wp:posOffset>
                        </wp:positionH>
                        <wp:positionV relativeFrom="paragraph">
                          <wp:posOffset>486410</wp:posOffset>
                        </wp:positionV>
                        <wp:extent cx="219075" cy="247650"/>
                        <wp:effectExtent l="0" t="0" r="28575" b="19050"/>
                        <wp:wrapNone/>
                        <wp:docPr id="2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075" cy="247650"/>
                                </a:xfrm>
                                <a:prstGeom prst="rect">
                                  <a:avLst/>
                                </a:prstGeom>
                                <a:solidFill>
                                  <a:srgbClr val="FFFFFF"/>
                                </a:solidFill>
                                <a:ln w="9525">
                                  <a:solidFill>
                                    <a:srgbClr val="000000"/>
                                  </a:solidFill>
                                  <a:miter lim="800000"/>
                                  <a:headEnd/>
                                  <a:tailEnd/>
                                </a:ln>
                              </wps:spPr>
                              <wps:txbx>
                                <w:txbxContent>
                                  <w:p w14:paraId="2018703A" w14:textId="7A0E5A93" w:rsidR="0032792A" w:rsidRDefault="0032792A" w:rsidP="00091DFC">
                                    <w:ins w:id="463" w:author="jocelyn" w:date="2018-07-20T14:28:00Z">
                                      <w:r>
                                        <w:t>P</w:t>
                                      </w:r>
                                    </w:ins>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7CCD03" id="_x0000_s1042" type="#_x0000_t202" style="position:absolute;margin-left:200.95pt;margin-top:38.3pt;width:17.25pt;height:19.5pt;z-index:25201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">
                        <v:textbox>
                          <w:txbxContent>
                            <w:p w14:paraId="2018703A" w14:textId="7A0E5A93" w:rsidR="0032792A" w:rsidRDefault="0032792A" w:rsidP="00091DFC">
                              <w:ins w:id="464" w:author="jocelyn" w:date="2018-07-20T14:28:00Z">
                                <w:r>
                                  <w:t>P</w:t>
                                </w:r>
                              </w:ins>
                            </w:p>
                          </w:txbxContent>
                        </v:textbox>
                      </v:shape>
                    </w:pict>
                  </mc:Fallback>
                </mc:AlternateContent>
              </w:r>
              <w:r w:rsidR="00091DFC" w:rsidRPr="00091DFC">
                <w:rPr>
                  <w:rFonts w:ascii="Arial" w:hAnsi="Arial" w:cs="Arial"/>
                  <w:noProof/>
                  <w:lang w:eastAsia="en-US"/>
                </w:rPr>
                <mc:AlternateContent>
                  <mc:Choice Requires="wps">
                    <w:drawing>
                      <wp:anchor distT="0" distB="0" distL="114300" distR="114300" simplePos="0" relativeHeight="252045312" behindDoc="0" locked="0" layoutInCell="1" allowOverlap="1" wp14:anchorId="41A5907D" wp14:editId="625BFC7C">
                        <wp:simplePos x="0" y="0"/>
                        <wp:positionH relativeFrom="column">
                          <wp:posOffset>2552700</wp:posOffset>
                        </wp:positionH>
                        <wp:positionV relativeFrom="paragraph">
                          <wp:posOffset>48260</wp:posOffset>
                        </wp:positionV>
                        <wp:extent cx="219075" cy="247650"/>
                        <wp:effectExtent l="0" t="0" r="28575" b="19050"/>
                        <wp:wrapNone/>
                        <wp:docPr id="2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075" cy="247650"/>
                                </a:xfrm>
                                <a:prstGeom prst="rect">
                                  <a:avLst/>
                                </a:prstGeom>
                                <a:solidFill>
                                  <a:srgbClr val="FFFFFF"/>
                                </a:solidFill>
                                <a:ln w="9525">
                                  <a:solidFill>
                                    <a:srgbClr val="000000"/>
                                  </a:solidFill>
                                  <a:miter lim="800000"/>
                                  <a:headEnd/>
                                  <a:tailEnd/>
                                </a:ln>
                              </wps:spPr>
                              <wps:txbx>
                                <w:txbxContent>
                                  <w:p w14:paraId="692F0D52" w14:textId="6B83F59C" w:rsidR="0032792A" w:rsidRDefault="0032792A" w:rsidP="00091DFC">
                                    <w:ins w:id="465" w:author="jocelyn" w:date="2018-07-20T14:28:00Z">
                                      <w:r>
                                        <w:t>O</w:t>
                                      </w:r>
                                    </w:ins>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A5907D" id="_x0000_s1043" type="#_x0000_t202" style="position:absolute;margin-left:201pt;margin-top:3.8pt;width:17.25pt;height:19.5pt;z-index:25204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">
                        <v:textbox>
                          <w:txbxContent>
                            <w:p w14:paraId="692F0D52" w14:textId="6B83F59C" w:rsidR="0032792A" w:rsidRDefault="0032792A" w:rsidP="00091DFC">
                              <w:ins w:id="466" w:author="jocelyn" w:date="2018-07-20T14:28:00Z">
                                <w:r>
                                  <w:t>O</w:t>
                                </w:r>
                              </w:ins>
                            </w:p>
                          </w:txbxContent>
                        </v:textbox>
                      </v:shape>
                    </w:pict>
                  </mc:Fallback>
                </mc:AlternateContent>
              </w:r>
            </w:ins>
            <w:ins w:id="467" w:author="jocelyn" w:date="2018-07-20T14:05:00Z">
              <w:r w:rsidR="002941C8">
                <w:rPr>
                  <w:rFonts w:ascii="Arial" w:eastAsia="Times New Roman" w:hAnsi="Arial" w:cs="Arial"/>
                  <w:noProof/>
                  <w:lang w:eastAsia="en-US"/>
                </w:rPr>
                <mc:AlternateContent>
                  <mc:Choice Requires="wps">
                    <w:drawing>
                      <wp:anchor distT="0" distB="0" distL="114300" distR="114300" simplePos="0" relativeHeight="251338752" behindDoc="0" locked="0" layoutInCell="1" allowOverlap="1" wp14:anchorId="288B2423" wp14:editId="20471D41">
                        <wp:simplePos x="0" y="0"/>
                        <wp:positionH relativeFrom="column">
                          <wp:posOffset>1085850</wp:posOffset>
                        </wp:positionH>
                        <wp:positionV relativeFrom="paragraph">
                          <wp:posOffset>105410</wp:posOffset>
                        </wp:positionV>
                        <wp:extent cx="1466215" cy="381000"/>
                        <wp:effectExtent l="38100" t="0" r="19685" b="76200"/>
                        <wp:wrapNone/>
                        <wp:docPr id="25" name="Straight Arrow Connector 25"/>
                        <wp:cNvGraphicFramePr/>
                        <a:graphic xmlns:a="http://schemas.openxmlformats.org/drawingml/2006/main">
                          <a:graphicData uri="http://schemas.microsoft.com/office/word/2010/wordprocessingShape">
                            <wps:wsp>
                              <wps:cNvCnPr/>
                              <wps:spPr>
                                <a:xfrm flipH="1">
                                  <a:off x="0" y="0"/>
                                  <a:ext cx="1466215" cy="3810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D3F0A0" id="Straight Arrow Connector 25" o:spid="_x0000_s1026" type="#_x0000_t32" style="position:absolute;margin-left:85.5pt;margin-top:8.3pt;width:115.45pt;height:30pt;flip:x;z-index:25133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" strokecolor="#4472c4 [3204]" strokeweight=".5pt">
                        <v:stroke endarrow="open" joinstyle="miter"/>
                      </v:shape>
                    </w:pict>
                  </mc:Fallback>
                </mc:AlternateContent>
              </w:r>
              <w:r w:rsidR="002941C8">
                <w:rPr>
                  <w:rFonts w:ascii="Arial" w:eastAsia="Times New Roman" w:hAnsi="Arial" w:cs="Arial"/>
                  <w:noProof/>
                  <w:lang w:eastAsia="en-US"/>
                </w:rPr>
                <mc:AlternateContent>
                  <mc:Choice Requires="wps">
                    <w:drawing>
                      <wp:anchor distT="0" distB="0" distL="114300" distR="114300" simplePos="0" relativeHeight="251285504" behindDoc="0" locked="0" layoutInCell="1" allowOverlap="1" wp14:anchorId="0B18E812" wp14:editId="73B9EF21">
                        <wp:simplePos x="0" y="0"/>
                        <wp:positionH relativeFrom="column">
                          <wp:posOffset>1390650</wp:posOffset>
                        </wp:positionH>
                        <wp:positionV relativeFrom="paragraph">
                          <wp:posOffset>572135</wp:posOffset>
                        </wp:positionV>
                        <wp:extent cx="1304925" cy="28575"/>
                        <wp:effectExtent l="38100" t="76200" r="0" b="85725"/>
                        <wp:wrapNone/>
                        <wp:docPr id="21" name="Straight Arrow Connector 21"/>
                        <wp:cNvGraphicFramePr/>
                        <a:graphic xmlns:a="http://schemas.openxmlformats.org/drawingml/2006/main">
                          <a:graphicData uri="http://schemas.microsoft.com/office/word/2010/wordprocessingShape">
                            <wps:wsp>
                              <wps:cNvCnPr/>
                              <wps:spPr>
                                <a:xfrm flipH="1" flipV="1">
                                  <a:off x="0" y="0"/>
                                  <a:ext cx="1304925" cy="2857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C8CF50F" id="Straight Arrow Connector 21" o:spid="_x0000_s1026" type="#_x0000_t32" style="position:absolute;margin-left:109.5pt;margin-top:45.05pt;width:102.75pt;height:2.25pt;flip:x y;z-index:251285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" strokecolor="#4472c4 [3204]" strokeweight=".5pt">
                        <v:stroke endarrow="open" joinstyle="miter"/>
                      </v:shape>
                    </w:pict>
                  </mc:Fallback>
                </mc:AlternateContent>
              </w:r>
            </w:ins>
            <w:r w:rsidR="001D380D" w:rsidRPr="001D380D">
              <w:rPr>
                <w:rFonts w:ascii="Arial" w:eastAsia="Times New Roman" w:hAnsi="Arial" w:cs="Arial"/>
                <w:noProof/>
                <w:lang w:eastAsia="en-US"/>
              </w:rPr>
              <w:drawing>
                <wp:inline distT="0" distB="0" distL="0" distR="0" wp14:anchorId="08ABF4B5" wp14:editId="62D2C384">
                  <wp:extent cx="2481943" cy="198790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2499860" cy="2002259"/>
                          </a:xfrm>
                          <a:prstGeom prst="rect">
                            <a:avLst/>
                          </a:prstGeom>
                          <a:noFill/>
                          <a:ln>
                            <a:noFill/>
                          </a:ln>
                        </pic:spPr>
                      </pic:pic>
                    </a:graphicData>
                  </a:graphic>
                </wp:inline>
              </w:drawing>
            </w:r>
            <w:ins w:id="468" w:author="jocelyn" w:date="2018-07-16T15:33:00Z">
              <w:r w:rsidR="00D4501F">
                <w:rPr>
                  <w:rFonts w:ascii="Arial" w:eastAsia="Times New Roman" w:hAnsi="Arial" w:cs="Arial"/>
                </w:rPr>
                <w:t xml:space="preserve">  7</w:t>
              </w:r>
            </w:ins>
          </w:p>
          <w:p w14:paraId="2FD3F560" w14:textId="7180A2FA" w:rsidR="004C6114" w:rsidRDefault="004C6114" w:rsidP="00971A17">
            <w:pPr>
              <w:rPr>
                <w:rFonts w:ascii="Arial" w:eastAsia="Times New Roman" w:hAnsi="Arial" w:cs="Arial"/>
              </w:rPr>
            </w:pPr>
            <w:ins w:id="469" w:author="Jocelyn Liu" w:date="2018-07-22T18:07:00Z">
              <w:r>
                <w:rPr>
                  <w:rFonts w:ascii="Arial" w:eastAsia="Times New Roman" w:hAnsi="Arial" w:cs="Arial"/>
                </w:rPr>
                <w:t>brain</w:t>
              </w:r>
            </w:ins>
          </w:p>
        </w:tc>
        <w:tc>
          <w:tcPr>
            <w:tcW w:w="0" w:type="auto"/>
            <w:tcPrChange w:id="470" w:author="Cheng, Wei-Chung" w:date="2018-07-16T12:47:00Z">
              <w:tcPr>
                <w:tcW w:w="4788" w:type="dxa"/>
              </w:tcPr>
            </w:tcPrChange>
          </w:tcPr>
          <w:p w14:paraId="6D4A2910" w14:textId="77777777" w:rsidR="00954E1C" w:rsidRDefault="00487E85">
            <w:pPr>
              <w:keepNext/>
              <w:rPr>
                <w:ins w:id="471" w:author="Jocelyn Liu" w:date="2018-07-22T18:07:00Z"/>
                <w:rFonts w:ascii="Arial" w:eastAsia="Times New Roman" w:hAnsi="Arial" w:cs="Arial"/>
              </w:rPr>
            </w:pPr>
            <w:ins w:id="472" w:author="jocelyn" w:date="2018-07-20T14:06:00Z">
              <w:r>
                <w:rPr>
                  <w:rFonts w:ascii="Arial" w:eastAsia="Times New Roman" w:hAnsi="Arial" w:cs="Arial"/>
                  <w:noProof/>
                  <w:lang w:eastAsia="en-US"/>
                </w:rPr>
                <mc:AlternateContent>
                  <mc:Choice Requires="wps">
                    <w:drawing>
                      <wp:anchor distT="0" distB="0" distL="114300" distR="114300" simplePos="0" relativeHeight="251363328" behindDoc="0" locked="0" layoutInCell="1" allowOverlap="1" wp14:anchorId="3F0F8221" wp14:editId="48357540">
                        <wp:simplePos x="0" y="0"/>
                        <wp:positionH relativeFrom="column">
                          <wp:posOffset>1767839</wp:posOffset>
                        </wp:positionH>
                        <wp:positionV relativeFrom="paragraph">
                          <wp:posOffset>176529</wp:posOffset>
                        </wp:positionV>
                        <wp:extent cx="1038225" cy="714375"/>
                        <wp:effectExtent l="38100" t="0" r="28575" b="47625"/>
                        <wp:wrapNone/>
                        <wp:docPr id="26" name="Straight Arrow Connector 26"/>
                        <wp:cNvGraphicFramePr/>
                        <a:graphic xmlns:a="http://schemas.openxmlformats.org/drawingml/2006/main">
                          <a:graphicData uri="http://schemas.microsoft.com/office/word/2010/wordprocessingShape">
                            <wps:wsp>
                              <wps:cNvCnPr/>
                              <wps:spPr>
                                <a:xfrm flipH="1">
                                  <a:off x="0" y="0"/>
                                  <a:ext cx="1038225" cy="71437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8F8BE90" id="Straight Arrow Connector 26" o:spid="_x0000_s1026" type="#_x0000_t32" style="position:absolute;margin-left:139.2pt;margin-top:13.9pt;width:81.75pt;height:56.25pt;flip:x;z-index:25136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" strokecolor="#4472c4 [3204]" strokeweight=".5pt">
                        <v:stroke endarrow="open" joinstyle="miter"/>
                      </v:shape>
                    </w:pict>
                  </mc:Fallback>
                </mc:AlternateContent>
              </w:r>
              <w:r>
                <w:rPr>
                  <w:rFonts w:ascii="Arial" w:eastAsia="Times New Roman" w:hAnsi="Arial" w:cs="Arial"/>
                  <w:noProof/>
                  <w:lang w:eastAsia="en-US"/>
                </w:rPr>
                <mc:AlternateContent>
                  <mc:Choice Requires="wps">
                    <w:drawing>
                      <wp:anchor distT="0" distB="0" distL="114300" distR="114300" simplePos="0" relativeHeight="251392000" behindDoc="0" locked="0" layoutInCell="1" allowOverlap="1" wp14:anchorId="4B89EC0B" wp14:editId="63638B1E">
                        <wp:simplePos x="0" y="0"/>
                        <wp:positionH relativeFrom="column">
                          <wp:posOffset>1596389</wp:posOffset>
                        </wp:positionH>
                        <wp:positionV relativeFrom="paragraph">
                          <wp:posOffset>938529</wp:posOffset>
                        </wp:positionV>
                        <wp:extent cx="1056640" cy="504825"/>
                        <wp:effectExtent l="38100" t="0" r="29210" b="66675"/>
                        <wp:wrapNone/>
                        <wp:docPr id="27" name="Straight Arrow Connector 27"/>
                        <wp:cNvGraphicFramePr/>
                        <a:graphic xmlns:a="http://schemas.openxmlformats.org/drawingml/2006/main">
                          <a:graphicData uri="http://schemas.microsoft.com/office/word/2010/wordprocessingShape">
                            <wps:wsp>
                              <wps:cNvCnPr/>
                              <wps:spPr>
                                <a:xfrm flipH="1">
                                  <a:off x="0" y="0"/>
                                  <a:ext cx="1056640" cy="50482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9B538A" id="Straight Arrow Connector 27" o:spid="_x0000_s1026" type="#_x0000_t32" style="position:absolute;margin-left:125.7pt;margin-top:73.9pt;width:83.2pt;height:39.75pt;flip:x;z-index:25139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" strokecolor="#4472c4 [3204]" strokeweight=".5pt">
                        <v:stroke endarrow="open" joinstyle="miter"/>
                      </v:shape>
                    </w:pict>
                  </mc:Fallback>
                </mc:AlternateContent>
              </w:r>
            </w:ins>
            <w:ins w:id="473" w:author="jocelyn" w:date="2018-07-20T14:07:00Z">
              <w:r w:rsidR="00D9284E">
                <w:rPr>
                  <w:rFonts w:ascii="Arial" w:eastAsia="Times New Roman" w:hAnsi="Arial" w:cs="Arial"/>
                  <w:noProof/>
                  <w:lang w:eastAsia="en-US"/>
                </w:rPr>
                <mc:AlternateContent>
                  <mc:Choice Requires="wps">
                    <w:drawing>
                      <wp:anchor distT="0" distB="0" distL="114300" distR="114300" simplePos="0" relativeHeight="251420672" behindDoc="0" locked="0" layoutInCell="1" allowOverlap="1" wp14:anchorId="0AC3321D" wp14:editId="1F15A9F9">
                        <wp:simplePos x="0" y="0"/>
                        <wp:positionH relativeFrom="column">
                          <wp:posOffset>1863090</wp:posOffset>
                        </wp:positionH>
                        <wp:positionV relativeFrom="paragraph">
                          <wp:posOffset>1301114</wp:posOffset>
                        </wp:positionV>
                        <wp:extent cx="787400" cy="504190"/>
                        <wp:effectExtent l="38100" t="0" r="31750" b="48260"/>
                        <wp:wrapNone/>
                        <wp:docPr id="28" name="Straight Arrow Connector 28"/>
                        <wp:cNvGraphicFramePr/>
                        <a:graphic xmlns:a="http://schemas.openxmlformats.org/drawingml/2006/main">
                          <a:graphicData uri="http://schemas.microsoft.com/office/word/2010/wordprocessingShape">
                            <wps:wsp>
                              <wps:cNvCnPr/>
                              <wps:spPr>
                                <a:xfrm flipH="1">
                                  <a:off x="0" y="0"/>
                                  <a:ext cx="787400" cy="50419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B499032" id="Straight Arrow Connector 28" o:spid="_x0000_s1026" type="#_x0000_t32" style="position:absolute;margin-left:146.7pt;margin-top:102.45pt;width:62pt;height:39.7pt;flip:x;z-index:25142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" strokecolor="#4472c4 [3204]" strokeweight=".5pt">
                        <v:stroke endarrow="open" joinstyle="miter"/>
                      </v:shape>
                    </w:pict>
                  </mc:Fallback>
                </mc:AlternateContent>
              </w:r>
            </w:ins>
            <w:ins w:id="474" w:author="jocelyn" w:date="2018-07-20T14:27:00Z">
              <w:r w:rsidR="00091DFC" w:rsidRPr="00091DFC">
                <w:rPr>
                  <w:rFonts w:ascii="Arial" w:hAnsi="Arial" w:cs="Arial"/>
                  <w:noProof/>
                  <w:lang w:eastAsia="en-US"/>
                </w:rPr>
                <mc:AlternateContent>
                  <mc:Choice Requires="wps">
                    <w:drawing>
                      <wp:anchor distT="0" distB="0" distL="114300" distR="114300" simplePos="0" relativeHeight="252073984" behindDoc="0" locked="0" layoutInCell="1" allowOverlap="1" wp14:anchorId="10E24AB8" wp14:editId="18840ED3">
                        <wp:simplePos x="0" y="0"/>
                        <wp:positionH relativeFrom="column">
                          <wp:posOffset>2615565</wp:posOffset>
                        </wp:positionH>
                        <wp:positionV relativeFrom="paragraph">
                          <wp:posOffset>1219835</wp:posOffset>
                        </wp:positionV>
                        <wp:extent cx="219075" cy="247650"/>
                        <wp:effectExtent l="0" t="0" r="28575" b="19050"/>
                        <wp:wrapNone/>
                        <wp:docPr id="2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075" cy="247650"/>
                                </a:xfrm>
                                <a:prstGeom prst="rect">
                                  <a:avLst/>
                                </a:prstGeom>
                                <a:solidFill>
                                  <a:srgbClr val="FFFFFF"/>
                                </a:solidFill>
                                <a:ln w="9525">
                                  <a:solidFill>
                                    <a:srgbClr val="000000"/>
                                  </a:solidFill>
                                  <a:miter lim="800000"/>
                                  <a:headEnd/>
                                  <a:tailEnd/>
                                </a:ln>
                              </wps:spPr>
                              <wps:txbx>
                                <w:txbxContent>
                                  <w:p w14:paraId="750F9BA2" w14:textId="24E75E54" w:rsidR="0032792A" w:rsidRDefault="0032792A" w:rsidP="00091DFC">
                                    <w:ins w:id="475" w:author="jocelyn" w:date="2018-07-20T14:28:00Z">
                                      <w:r>
                                        <w:t>U</w:t>
                                      </w:r>
                                    </w:ins>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E24AB8" id="_x0000_s1044" type="#_x0000_t202" style="position:absolute;margin-left:205.95pt;margin-top:96.05pt;width:17.25pt;height:19.5pt;z-index:25207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">
                        <v:textbox>
                          <w:txbxContent>
                            <w:p w14:paraId="750F9BA2" w14:textId="24E75E54" w:rsidR="0032792A" w:rsidRDefault="0032792A" w:rsidP="00091DFC">
                              <w:ins w:id="476" w:author="jocelyn" w:date="2018-07-20T14:28:00Z">
                                <w:r>
                                  <w:t>U</w:t>
                                </w:r>
                              </w:ins>
                            </w:p>
                          </w:txbxContent>
                        </v:textbox>
                      </v:shape>
                    </w:pict>
                  </mc:Fallback>
                </mc:AlternateContent>
              </w:r>
              <w:r w:rsidR="00091DFC" w:rsidRPr="00091DFC">
                <w:rPr>
                  <w:rFonts w:ascii="Arial" w:hAnsi="Arial" w:cs="Arial"/>
                  <w:noProof/>
                  <w:lang w:eastAsia="en-US"/>
                </w:rPr>
                <mc:AlternateContent>
                  <mc:Choice Requires="wps">
                    <w:drawing>
                      <wp:anchor distT="0" distB="0" distL="114300" distR="114300" simplePos="0" relativeHeight="252100608" behindDoc="0" locked="0" layoutInCell="1" allowOverlap="1" wp14:anchorId="7162614A" wp14:editId="0F3CC548">
                        <wp:simplePos x="0" y="0"/>
                        <wp:positionH relativeFrom="column">
                          <wp:posOffset>2615565</wp:posOffset>
                        </wp:positionH>
                        <wp:positionV relativeFrom="paragraph">
                          <wp:posOffset>848360</wp:posOffset>
                        </wp:positionV>
                        <wp:extent cx="219075" cy="247650"/>
                        <wp:effectExtent l="0" t="0" r="28575" b="19050"/>
                        <wp:wrapNone/>
                        <wp:docPr id="2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075" cy="247650"/>
                                </a:xfrm>
                                <a:prstGeom prst="rect">
                                  <a:avLst/>
                                </a:prstGeom>
                                <a:solidFill>
                                  <a:srgbClr val="FFFFFF"/>
                                </a:solidFill>
                                <a:ln w="9525">
                                  <a:solidFill>
                                    <a:srgbClr val="000000"/>
                                  </a:solidFill>
                                  <a:miter lim="800000"/>
                                  <a:headEnd/>
                                  <a:tailEnd/>
                                </a:ln>
                              </wps:spPr>
                              <wps:txbx>
                                <w:txbxContent>
                                  <w:p w14:paraId="7D3E4E82" w14:textId="54FCFDF6" w:rsidR="0032792A" w:rsidRDefault="0032792A" w:rsidP="00091DFC">
                                    <w:ins w:id="477" w:author="jocelyn" w:date="2018-07-20T14:28:00Z">
                                      <w:r>
                                        <w:t>T</w:t>
                                      </w:r>
                                    </w:ins>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62614A" id="_x0000_s1045" type="#_x0000_t202" style="position:absolute;margin-left:205.95pt;margin-top:66.8pt;width:17.25pt;height:19.5pt;z-index:252100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">
                        <v:textbox>
                          <w:txbxContent>
                            <w:p w14:paraId="7D3E4E82" w14:textId="54FCFDF6" w:rsidR="0032792A" w:rsidRDefault="0032792A" w:rsidP="00091DFC">
                              <w:ins w:id="478" w:author="jocelyn" w:date="2018-07-20T14:28:00Z">
                                <w:r>
                                  <w:t>T</w:t>
                                </w:r>
                              </w:ins>
                            </w:p>
                          </w:txbxContent>
                        </v:textbox>
                      </v:shape>
                    </w:pict>
                  </mc:Fallback>
                </mc:AlternateContent>
              </w:r>
              <w:r w:rsidR="00091DFC" w:rsidRPr="00091DFC">
                <w:rPr>
                  <w:rFonts w:ascii="Arial" w:hAnsi="Arial" w:cs="Arial"/>
                  <w:noProof/>
                  <w:lang w:eastAsia="en-US"/>
                </w:rPr>
                <mc:AlternateContent>
                  <mc:Choice Requires="wps">
                    <w:drawing>
                      <wp:anchor distT="0" distB="0" distL="114300" distR="114300" simplePos="0" relativeHeight="252127232" behindDoc="0" locked="0" layoutInCell="1" allowOverlap="1" wp14:anchorId="38162A17" wp14:editId="73D55137">
                        <wp:simplePos x="0" y="0"/>
                        <wp:positionH relativeFrom="column">
                          <wp:posOffset>2615565</wp:posOffset>
                        </wp:positionH>
                        <wp:positionV relativeFrom="paragraph">
                          <wp:posOffset>95885</wp:posOffset>
                        </wp:positionV>
                        <wp:extent cx="219075" cy="247650"/>
                        <wp:effectExtent l="0" t="0" r="28575" b="19050"/>
                        <wp:wrapNone/>
                        <wp:docPr id="2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075" cy="247650"/>
                                </a:xfrm>
                                <a:prstGeom prst="rect">
                                  <a:avLst/>
                                </a:prstGeom>
                                <a:solidFill>
                                  <a:srgbClr val="FFFFFF"/>
                                </a:solidFill>
                                <a:ln w="9525">
                                  <a:solidFill>
                                    <a:srgbClr val="000000"/>
                                  </a:solidFill>
                                  <a:miter lim="800000"/>
                                  <a:headEnd/>
                                  <a:tailEnd/>
                                </a:ln>
                              </wps:spPr>
                              <wps:txbx>
                                <w:txbxContent>
                                  <w:p w14:paraId="0A52818F" w14:textId="32EDC3B2" w:rsidR="0032792A" w:rsidRDefault="0032792A" w:rsidP="00091DFC">
                                    <w:ins w:id="479" w:author="jocelyn" w:date="2018-07-20T14:28:00Z">
                                      <w:r>
                                        <w:t>S</w:t>
                                      </w:r>
                                    </w:ins>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162A17" id="_x0000_s1046" type="#_x0000_t202" style="position:absolute;margin-left:205.95pt;margin-top:7.55pt;width:17.25pt;height:19.5pt;z-index:252127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">
                        <v:textbox>
                          <w:txbxContent>
                            <w:p w14:paraId="0A52818F" w14:textId="32EDC3B2" w:rsidR="0032792A" w:rsidRDefault="0032792A" w:rsidP="00091DFC">
                              <w:ins w:id="480" w:author="jocelyn" w:date="2018-07-20T14:28:00Z">
                                <w:r>
                                  <w:t>S</w:t>
                                </w:r>
                              </w:ins>
                            </w:p>
                          </w:txbxContent>
                        </v:textbox>
                      </v:shape>
                    </w:pict>
                  </mc:Fallback>
                </mc:AlternateContent>
              </w:r>
            </w:ins>
            <w:r w:rsidR="001D380D" w:rsidRPr="001D380D">
              <w:rPr>
                <w:rFonts w:ascii="Arial" w:eastAsia="Times New Roman" w:hAnsi="Arial" w:cs="Arial"/>
                <w:noProof/>
                <w:lang w:eastAsia="en-US"/>
              </w:rPr>
              <w:drawing>
                <wp:inline distT="0" distB="0" distL="0" distR="0" wp14:anchorId="2A6F12F2" wp14:editId="52EBAD86">
                  <wp:extent cx="2481498" cy="20066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2497654" cy="2019664"/>
                          </a:xfrm>
                          <a:prstGeom prst="rect">
                            <a:avLst/>
                          </a:prstGeom>
                          <a:noFill/>
                          <a:ln>
                            <a:noFill/>
                          </a:ln>
                        </pic:spPr>
                      </pic:pic>
                    </a:graphicData>
                  </a:graphic>
                </wp:inline>
              </w:drawing>
            </w:r>
            <w:ins w:id="481" w:author="jocelyn" w:date="2018-07-16T15:33:00Z">
              <w:r w:rsidR="00D4501F">
                <w:rPr>
                  <w:rFonts w:ascii="Arial" w:eastAsia="Times New Roman" w:hAnsi="Arial" w:cs="Arial"/>
                </w:rPr>
                <w:t xml:space="preserve"> 8</w:t>
              </w:r>
            </w:ins>
          </w:p>
          <w:p w14:paraId="71791DB8" w14:textId="7D37BFA6" w:rsidR="004C6114" w:rsidRDefault="004C6114">
            <w:pPr>
              <w:keepNext/>
              <w:rPr>
                <w:rFonts w:ascii="Arial" w:eastAsia="Times New Roman" w:hAnsi="Arial" w:cs="Arial"/>
              </w:rPr>
              <w:pPrChange w:id="482" w:author="Cheng, Wei-Chung" w:date="2018-07-16T12:29:00Z">
                <w:pPr/>
              </w:pPrChange>
            </w:pPr>
            <w:ins w:id="483" w:author="Jocelyn Liu" w:date="2018-07-22T18:07:00Z">
              <w:r>
                <w:rPr>
                  <w:rFonts w:ascii="Arial" w:eastAsia="Times New Roman" w:hAnsi="Arial" w:cs="Arial"/>
                </w:rPr>
                <w:t>uterine</w:t>
              </w:r>
            </w:ins>
          </w:p>
        </w:tc>
      </w:tr>
    </w:tbl>
    <w:p w14:paraId="648ED395" w14:textId="5E4C7765" w:rsidR="00954E1C" w:rsidRDefault="00954E1C" w:rsidP="00A15EF9">
      <w:pPr>
        <w:pStyle w:val="Caption"/>
        <w:rPr>
          <w:rFonts w:ascii="Arial" w:eastAsia="Times New Roman" w:hAnsi="Arial" w:cs="Arial"/>
        </w:rPr>
      </w:pPr>
      <w:r>
        <w:t xml:space="preserve">Figure </w:t>
      </w:r>
      <w:r w:rsidR="00500D8E">
        <w:rPr>
          <w:noProof/>
        </w:rPr>
        <w:fldChar w:fldCharType="begin"/>
      </w:r>
      <w:r w:rsidR="00500D8E">
        <w:rPr>
          <w:noProof/>
        </w:rPr>
        <w:instrText xml:space="preserve"> SEQ Figure \* ARABIC </w:instrText>
      </w:r>
      <w:r w:rsidR="00500D8E">
        <w:rPr>
          <w:noProof/>
        </w:rPr>
        <w:fldChar w:fldCharType="separate"/>
      </w:r>
      <w:r w:rsidR="007C180F">
        <w:rPr>
          <w:noProof/>
        </w:rPr>
        <w:t>1</w:t>
      </w:r>
      <w:r w:rsidR="00500D8E">
        <w:rPr>
          <w:noProof/>
        </w:rPr>
        <w:fldChar w:fldCharType="end"/>
      </w:r>
      <w:r>
        <w:t>: Thumbnails of the ROIs.</w:t>
      </w:r>
    </w:p>
    <w:p w14:paraId="63BA8F46" w14:textId="77777777" w:rsidR="00954E1C" w:rsidRDefault="00954E1C" w:rsidP="00971A17">
      <w:pPr>
        <w:spacing w:after="0" w:line="240" w:lineRule="auto"/>
        <w:rPr>
          <w:rFonts w:ascii="Arial" w:eastAsia="Times New Roman" w:hAnsi="Arial" w:cs="Arial"/>
        </w:rPr>
      </w:pPr>
    </w:p>
    <w:p w14:paraId="094DBB6A" w14:textId="77777777" w:rsidR="00470753" w:rsidRDefault="00470753" w:rsidP="00470753">
      <w:pPr>
        <w:pStyle w:val="Heading2"/>
      </w:pPr>
      <w:r>
        <w:t>Multispectral imaging system</w:t>
      </w:r>
    </w:p>
    <w:p w14:paraId="061B85D0" w14:textId="77777777" w:rsidR="00470753" w:rsidRPr="001470F6" w:rsidRDefault="00470753" w:rsidP="00470753">
      <w:pPr>
        <w:spacing w:after="0" w:line="240" w:lineRule="auto"/>
        <w:rPr>
          <w:rFonts w:ascii="Arial" w:eastAsia="Times New Roman" w:hAnsi="Arial" w:cs="Arial"/>
          <w:i/>
        </w:rPr>
      </w:pPr>
      <w:r w:rsidRPr="001470F6">
        <w:rPr>
          <w:rFonts w:ascii="Arial" w:eastAsia="Times New Roman" w:hAnsi="Arial" w:cs="Arial"/>
          <w:i/>
        </w:rPr>
        <w:t>The hub of the multispectral imager, an optical microscope (</w:t>
      </w:r>
      <w:proofErr w:type="spellStart"/>
      <w:r w:rsidRPr="001470F6">
        <w:rPr>
          <w:rFonts w:ascii="Arial" w:eastAsia="Times New Roman" w:hAnsi="Arial" w:cs="Arial"/>
          <w:i/>
        </w:rPr>
        <w:t>AxioPhot</w:t>
      </w:r>
      <w:proofErr w:type="spellEnd"/>
      <w:r w:rsidRPr="001470F6">
        <w:rPr>
          <w:rFonts w:ascii="Arial" w:eastAsia="Times New Roman" w:hAnsi="Arial" w:cs="Arial"/>
          <w:i/>
        </w:rPr>
        <w:t xml:space="preserve"> 2, Carl Zeiss Microscopy, NY, USA) with a 20X objective (Carl Zeiss Plan-APOCHROMAT 20X/ 0.8), was used to image the tissue slides. The slides were illuminated by a tunable light source (OL490 Agile Light Source, Gooch and </w:t>
      </w:r>
      <w:proofErr w:type="spellStart"/>
      <w:r w:rsidRPr="001470F6">
        <w:rPr>
          <w:rFonts w:ascii="Arial" w:eastAsia="Times New Roman" w:hAnsi="Arial" w:cs="Arial"/>
          <w:i/>
        </w:rPr>
        <w:t>Housego</w:t>
      </w:r>
      <w:proofErr w:type="spellEnd"/>
      <w:r w:rsidRPr="001470F6">
        <w:rPr>
          <w:rFonts w:ascii="Arial" w:eastAsia="Times New Roman" w:hAnsi="Arial" w:cs="Arial"/>
          <w:i/>
        </w:rPr>
        <w:t xml:space="preserve">, TX, USA) modulating between 380 and 780 nm at a 10 nm interval. The light source included a 500-watt Xenon lamp, cooling module, and igniter electronics. A calibrated scientific monochrome CCD camera (Grasshopper3 9.1 MP Mono USB3 Vision, Point Grey Research Inc., BC, Canada) with a linear response curve was used as the detector to measure the luminance of each pixel. The resolution of the camera is 3376x2704 at nine frames/second. The size of the CCD sensor (SONY ICX814) is the 1-inch format. For selecting the desired ROI, a servomotor controlled motorized XY-stage (MAC 6000, </w:t>
      </w:r>
      <w:proofErr w:type="spellStart"/>
      <w:r w:rsidRPr="001470F6">
        <w:rPr>
          <w:rFonts w:ascii="Arial" w:eastAsia="Times New Roman" w:hAnsi="Arial" w:cs="Arial"/>
          <w:i/>
        </w:rPr>
        <w:t>Ludl</w:t>
      </w:r>
      <w:proofErr w:type="spellEnd"/>
      <w:r w:rsidRPr="001470F6">
        <w:rPr>
          <w:rFonts w:ascii="Arial" w:eastAsia="Times New Roman" w:hAnsi="Arial" w:cs="Arial"/>
          <w:i/>
        </w:rPr>
        <w:t xml:space="preserve"> Electronic Products Ltd., Hawthorne, NY, USA) was used. The light source, motorized stage, and camera were all controlled by programs written in </w:t>
      </w:r>
      <w:proofErr w:type="spellStart"/>
      <w:r w:rsidRPr="001470F6">
        <w:rPr>
          <w:rFonts w:ascii="Arial" w:eastAsia="Times New Roman" w:hAnsi="Arial" w:cs="Arial"/>
          <w:i/>
        </w:rPr>
        <w:t>Matlab</w:t>
      </w:r>
      <w:proofErr w:type="spellEnd"/>
      <w:r w:rsidRPr="001470F6">
        <w:rPr>
          <w:rFonts w:ascii="Arial" w:eastAsia="Times New Roman" w:hAnsi="Arial" w:cs="Arial"/>
          <w:i/>
        </w:rPr>
        <w:t xml:space="preserve"> (</w:t>
      </w:r>
      <w:proofErr w:type="spellStart"/>
      <w:r w:rsidRPr="001470F6">
        <w:rPr>
          <w:rFonts w:ascii="Arial" w:eastAsia="Times New Roman" w:hAnsi="Arial" w:cs="Arial"/>
          <w:i/>
        </w:rPr>
        <w:t>Mathworks</w:t>
      </w:r>
      <w:proofErr w:type="spellEnd"/>
      <w:r w:rsidRPr="001470F6">
        <w:rPr>
          <w:rFonts w:ascii="Arial" w:eastAsia="Times New Roman" w:hAnsi="Arial" w:cs="Arial"/>
          <w:i/>
        </w:rPr>
        <w:t>, MA, USA) running in the Microsoft Windows 7 Professional 64-bit environment.</w:t>
      </w:r>
    </w:p>
    <w:p w14:paraId="68E927CB" w14:textId="10668D08" w:rsidR="00470753" w:rsidRPr="00E77EB3" w:rsidDel="00612BCA" w:rsidRDefault="00470753">
      <w:pPr>
        <w:spacing w:after="0" w:line="240" w:lineRule="auto"/>
        <w:ind w:firstLine="720"/>
        <w:rPr>
          <w:moveFrom w:id="484" w:author="Jocelyn Liu" w:date="2018-07-18T16:51:00Z"/>
        </w:rPr>
        <w:pPrChange w:id="485" w:author="jocelyn" w:date="2018-07-17T10:55:00Z">
          <w:pPr>
            <w:pStyle w:val="Heading2"/>
          </w:pPr>
        </w:pPrChange>
      </w:pPr>
      <w:moveFromRangeStart w:id="486" w:author="Jocelyn Liu" w:date="2018-07-18T16:51:00Z" w:name="move519696012"/>
      <w:moveFrom w:id="487" w:author="Jocelyn Liu" w:date="2018-07-18T16:51:00Z">
        <w:r w:rsidRPr="00612BCA" w:rsidDel="00612BCA">
          <w:rPr>
            <w:rFonts w:asciiTheme="majorHAnsi" w:eastAsiaTheme="majorEastAsia" w:hAnsiTheme="majorHAnsi" w:cstheme="majorBidi"/>
            <w:color w:val="2F5496" w:themeColor="accent1" w:themeShade="BF"/>
            <w:sz w:val="26"/>
            <w:szCs w:val="26"/>
            <w:rPrChange w:id="488" w:author="Jocelyn Liu" w:date="2018-07-18T16:51:00Z">
              <w:rPr>
                <w:rFonts w:ascii="Arial" w:eastAsia="Times New Roman" w:hAnsi="Arial" w:cs="Arial"/>
                <w:i/>
              </w:rPr>
            </w:rPrChange>
          </w:rPr>
          <w:t>A series of 41 images with a resolution of 3376x2704 were captured at wavelengths 380, 390… and 780 nm. The set of 41 images were compared with flat-field bright and dark images to calculate the spectral transmittance. Finally, the spectral power distribution of the standard CIE D65 illuminant was applied to the spectral transmittance to obtain the CIELAB coordinates as color truth.</w:t>
        </w:r>
      </w:moveFrom>
    </w:p>
    <w:p w14:paraId="70B1BB5C" w14:textId="493D3868" w:rsidR="00A15EF9" w:rsidRPr="00E77EB3" w:rsidDel="00612BCA" w:rsidRDefault="00A15EF9">
      <w:pPr>
        <w:spacing w:after="0" w:line="240" w:lineRule="auto"/>
        <w:ind w:firstLine="720"/>
        <w:rPr>
          <w:ins w:id="489" w:author="jocelyn" w:date="2018-07-17T15:08:00Z"/>
          <w:moveFrom w:id="490" w:author="Jocelyn Liu" w:date="2018-07-18T16:51:00Z"/>
          <w:rFonts w:asciiTheme="majorHAnsi" w:eastAsiaTheme="majorEastAsia" w:hAnsiTheme="majorHAnsi" w:cstheme="majorBidi"/>
          <w:rPrChange w:id="491" w:author="jocelyn" w:date="2018-07-20T13:30:00Z">
            <w:rPr>
              <w:ins w:id="492" w:author="jocelyn" w:date="2018-07-17T15:08:00Z"/>
              <w:moveFrom w:id="493" w:author="Jocelyn Liu" w:date="2018-07-18T16:51:00Z"/>
              <w:rFonts w:ascii="Arial" w:eastAsia="Times New Roman" w:hAnsi="Arial" w:cs="Arial"/>
              <w:i/>
            </w:rPr>
          </w:rPrChange>
        </w:rPr>
        <w:pPrChange w:id="494" w:author="jocelyn" w:date="2018-07-17T10:55:00Z">
          <w:pPr>
            <w:pStyle w:val="Heading2"/>
          </w:pPr>
        </w:pPrChange>
      </w:pPr>
    </w:p>
    <w:moveFromRangeEnd w:id="486"/>
    <w:p w14:paraId="1CC8A0E3" w14:textId="483A0C3D" w:rsidR="00A15EF9" w:rsidRPr="00E77EB3" w:rsidDel="00612BCA" w:rsidRDefault="00A15EF9" w:rsidP="00612BCA">
      <w:pPr>
        <w:pStyle w:val="Heading2"/>
        <w:rPr>
          <w:del w:id="495" w:author="Jocelyn Liu" w:date="2018-07-18T16:49:00Z"/>
        </w:rPr>
      </w:pPr>
      <w:ins w:id="496" w:author="jocelyn" w:date="2018-07-17T15:08:00Z">
        <w:r w:rsidRPr="00E77EB3">
          <w:t>Imagin</w:t>
        </w:r>
      </w:ins>
      <w:ins w:id="497" w:author="Jocelyn Liu" w:date="2018-07-18T16:51:00Z">
        <w:r w:rsidR="00612BCA" w:rsidRPr="00E77EB3">
          <w:t>g</w:t>
        </w:r>
      </w:ins>
      <w:ins w:id="498" w:author="jocelyn" w:date="2018-07-17T15:08:00Z">
        <w:del w:id="499" w:author="Jocelyn Liu" w:date="2018-07-18T16:51:00Z">
          <w:r w:rsidRPr="00E77EB3" w:rsidDel="00612BCA">
            <w:delText>g</w:delText>
          </w:r>
        </w:del>
      </w:ins>
    </w:p>
    <w:p w14:paraId="1D3A23DE" w14:textId="77777777" w:rsidR="00612BCA" w:rsidRDefault="00612BCA" w:rsidP="00612BCA">
      <w:pPr>
        <w:spacing w:after="0" w:line="240" w:lineRule="auto"/>
        <w:rPr>
          <w:ins w:id="500" w:author="Jocelyn Liu" w:date="2018-07-18T16:51:00Z"/>
          <w:rFonts w:asciiTheme="majorHAnsi" w:eastAsiaTheme="majorEastAsia" w:hAnsiTheme="majorHAnsi" w:cstheme="majorBidi"/>
          <w:color w:val="2F5496" w:themeColor="accent1" w:themeShade="BF"/>
          <w:sz w:val="26"/>
          <w:szCs w:val="26"/>
        </w:rPr>
      </w:pPr>
    </w:p>
    <w:p w14:paraId="3B901233" w14:textId="5ED0C0A6" w:rsidR="00E77EB3" w:rsidRPr="00E77EB3" w:rsidDel="005E7F7A" w:rsidRDefault="00E77EB3">
      <w:pPr>
        <w:spacing w:after="0" w:line="240" w:lineRule="auto"/>
        <w:rPr>
          <w:ins w:id="501" w:author="jocelyn" w:date="2018-07-20T13:31:00Z"/>
          <w:del w:id="502" w:author="Jocelyn Liu" w:date="2018-07-22T20:21:00Z"/>
          <w:rFonts w:ascii="Arial" w:eastAsia="Times New Roman" w:hAnsi="Arial" w:cs="Arial"/>
          <w:rPrChange w:id="503" w:author="jocelyn" w:date="2018-07-20T13:31:00Z">
            <w:rPr>
              <w:ins w:id="504" w:author="jocelyn" w:date="2018-07-20T13:31:00Z"/>
              <w:del w:id="505" w:author="Jocelyn Liu" w:date="2018-07-22T20:21:00Z"/>
              <w:rFonts w:ascii="Arial" w:eastAsia="Times New Roman" w:hAnsi="Arial" w:cs="Arial"/>
              <w:i/>
            </w:rPr>
          </w:rPrChange>
        </w:rPr>
        <w:pPrChange w:id="506" w:author="Jocelyn Liu" w:date="2018-07-18T16:51:00Z">
          <w:pPr>
            <w:spacing w:after="0" w:line="240" w:lineRule="auto"/>
            <w:ind w:firstLine="720"/>
          </w:pPr>
        </w:pPrChange>
      </w:pPr>
      <w:ins w:id="507" w:author="jocelyn" w:date="2018-07-20T13:33:00Z">
        <w:del w:id="508" w:author="Jocelyn Liu" w:date="2018-07-22T20:21:00Z">
          <w:r w:rsidDel="005E7F7A">
            <w:rPr>
              <w:rFonts w:ascii="Arial" w:eastAsia="Times New Roman" w:hAnsi="Arial" w:cs="Arial"/>
            </w:rPr>
            <w:delText>**</w:delText>
          </w:r>
        </w:del>
      </w:ins>
      <w:ins w:id="509" w:author="jocelyn" w:date="2018-07-20T13:31:00Z">
        <w:del w:id="510" w:author="Jocelyn Liu" w:date="2018-07-22T20:21:00Z">
          <w:r w:rsidDel="005E7F7A">
            <w:rPr>
              <w:rFonts w:ascii="Arial" w:eastAsia="Times New Roman" w:hAnsi="Arial" w:cs="Arial"/>
            </w:rPr>
            <w:delText xml:space="preserve">The </w:delText>
          </w:r>
        </w:del>
      </w:ins>
      <w:ins w:id="511" w:author="jocelyn" w:date="2018-07-20T13:32:00Z">
        <w:del w:id="512" w:author="Jocelyn Liu" w:date="2018-07-22T20:21:00Z">
          <w:r w:rsidDel="005E7F7A">
            <w:rPr>
              <w:rFonts w:ascii="Arial" w:eastAsia="Times New Roman" w:hAnsi="Arial" w:cs="Arial"/>
            </w:rPr>
            <w:delText>radius</w:delText>
          </w:r>
        </w:del>
      </w:ins>
      <w:ins w:id="513" w:author="jocelyn" w:date="2018-07-20T13:31:00Z">
        <w:del w:id="514" w:author="Jocelyn Liu" w:date="2018-07-22T20:21:00Z">
          <w:r w:rsidDel="005E7F7A">
            <w:rPr>
              <w:rFonts w:ascii="Arial" w:eastAsia="Times New Roman" w:hAnsi="Arial" w:cs="Arial"/>
            </w:rPr>
            <w:delText xml:space="preserve"> of the optical microscope’s field of view</w:delText>
          </w:r>
        </w:del>
      </w:ins>
      <w:ins w:id="515" w:author="jocelyn" w:date="2018-07-20T15:28:00Z">
        <w:del w:id="516" w:author="Jocelyn Liu" w:date="2018-07-22T20:21:00Z">
          <w:r w:rsidR="007D793C" w:rsidDel="005E7F7A">
            <w:rPr>
              <w:rFonts w:ascii="Arial" w:eastAsia="Times New Roman" w:hAnsi="Arial" w:cs="Arial"/>
            </w:rPr>
            <w:delText xml:space="preserve"> at 20x objective magnification</w:delText>
          </w:r>
        </w:del>
      </w:ins>
      <w:ins w:id="517" w:author="jocelyn" w:date="2018-07-20T13:31:00Z">
        <w:del w:id="518" w:author="Jocelyn Liu" w:date="2018-07-22T20:21:00Z">
          <w:r w:rsidDel="005E7F7A">
            <w:rPr>
              <w:rFonts w:ascii="Arial" w:eastAsia="Times New Roman" w:hAnsi="Arial" w:cs="Arial"/>
            </w:rPr>
            <w:delText xml:space="preserve"> </w:delText>
          </w:r>
        </w:del>
      </w:ins>
      <w:ins w:id="519" w:author="jocelyn" w:date="2018-07-20T13:32:00Z">
        <w:del w:id="520" w:author="Jocelyn Liu" w:date="2018-07-22T20:21:00Z">
          <w:r w:rsidDel="005E7F7A">
            <w:rPr>
              <w:rFonts w:ascii="Arial" w:eastAsia="Times New Roman" w:hAnsi="Arial" w:cs="Arial"/>
            </w:rPr>
            <w:delText>is 26 micrometers. The dimensions of the camera’s field of view- namely, our region of interest- are 31x25 micrometers.</w:delText>
          </w:r>
        </w:del>
      </w:ins>
    </w:p>
    <w:p w14:paraId="75F458F2" w14:textId="39195E0E" w:rsidR="00612BCA" w:rsidDel="00E77EB3" w:rsidRDefault="00612BCA">
      <w:pPr>
        <w:spacing w:after="0" w:line="240" w:lineRule="auto"/>
        <w:rPr>
          <w:del w:id="521" w:author="Jocelyn Liu" w:date="2018-07-18T16:51:00Z"/>
          <w:rFonts w:ascii="Arial" w:eastAsia="Times New Roman" w:hAnsi="Arial" w:cs="Arial"/>
          <w:i/>
        </w:rPr>
        <w:pPrChange w:id="522" w:author="Jocelyn Liu" w:date="2018-07-18T16:51:00Z">
          <w:pPr>
            <w:pStyle w:val="Heading2"/>
          </w:pPr>
        </w:pPrChange>
      </w:pPr>
      <w:moveToRangeStart w:id="523" w:author="Jocelyn Liu" w:date="2018-07-18T16:51:00Z" w:name="move519696012"/>
      <w:moveTo w:id="524" w:author="Jocelyn Liu" w:date="2018-07-18T16:51:00Z">
        <w:r w:rsidRPr="001470F6">
          <w:rPr>
            <w:rFonts w:ascii="Arial" w:eastAsia="Times New Roman" w:hAnsi="Arial" w:cs="Arial"/>
            <w:i/>
          </w:rPr>
          <w:t>A series of 41 images with a resolution of 3376x2704 were captured at wavelengths 380, 390… and 780 nm. The set of 41 images were compared with flat-field bright and dark images to calculate the spectral transmittance. Finally, the spectral power distribution of the standard CIE D65 illuminant was applied to the spectral transmittance to obtain the CIELAB coordinates as color truth.</w:t>
        </w:r>
      </w:moveTo>
    </w:p>
    <w:p w14:paraId="3A502A73" w14:textId="77777777" w:rsidR="00E77EB3" w:rsidRPr="00E77EB3" w:rsidRDefault="00E77EB3">
      <w:pPr>
        <w:spacing w:after="0" w:line="240" w:lineRule="auto"/>
        <w:rPr>
          <w:ins w:id="525" w:author="jocelyn" w:date="2018-07-20T13:29:00Z"/>
          <w:moveTo w:id="526" w:author="Jocelyn Liu" w:date="2018-07-18T16:51:00Z"/>
          <w:rFonts w:ascii="Arial" w:eastAsia="Times New Roman" w:hAnsi="Arial" w:cs="Arial"/>
          <w:rPrChange w:id="527" w:author="jocelyn" w:date="2018-07-20T13:29:00Z">
            <w:rPr>
              <w:ins w:id="528" w:author="jocelyn" w:date="2018-07-20T13:29:00Z"/>
              <w:moveTo w:id="529" w:author="Jocelyn Liu" w:date="2018-07-18T16:51:00Z"/>
              <w:rFonts w:ascii="Arial" w:eastAsia="Times New Roman" w:hAnsi="Arial" w:cs="Arial"/>
              <w:i/>
            </w:rPr>
          </w:rPrChange>
        </w:rPr>
        <w:pPrChange w:id="530" w:author="Jocelyn Liu" w:date="2018-07-18T16:51:00Z">
          <w:pPr>
            <w:spacing w:after="0" w:line="240" w:lineRule="auto"/>
            <w:ind w:firstLine="720"/>
          </w:pPr>
        </w:pPrChange>
      </w:pPr>
    </w:p>
    <w:moveToRangeEnd w:id="523"/>
    <w:p w14:paraId="4E4BA8D7" w14:textId="34638260" w:rsidR="002B1248" w:rsidDel="00FE370C" w:rsidRDefault="002B1248" w:rsidP="00971A17">
      <w:pPr>
        <w:spacing w:after="0" w:line="240" w:lineRule="auto"/>
        <w:rPr>
          <w:del w:id="531" w:author="Jocelyn Liu" w:date="2018-07-18T16:34:00Z"/>
          <w:rFonts w:ascii="Arial" w:eastAsia="Times New Roman" w:hAnsi="Arial" w:cs="Arial"/>
        </w:rPr>
      </w:pPr>
    </w:p>
    <w:p w14:paraId="688D7F54" w14:textId="77777777" w:rsidR="00FE370C" w:rsidRPr="00F00020" w:rsidRDefault="00FE370C">
      <w:pPr>
        <w:spacing w:after="0" w:line="240" w:lineRule="auto"/>
        <w:rPr>
          <w:ins w:id="532" w:author="Jocelyn Liu" w:date="2018-07-18T16:34:00Z"/>
        </w:rPr>
        <w:pPrChange w:id="533" w:author="Jocelyn Liu" w:date="2018-07-18T16:51:00Z">
          <w:pPr>
            <w:pStyle w:val="Heading2"/>
          </w:pPr>
        </w:pPrChange>
      </w:pPr>
    </w:p>
    <w:p w14:paraId="282C31CF" w14:textId="150076E7" w:rsidR="00C55632" w:rsidRPr="00E77EB3" w:rsidDel="00E77EB3" w:rsidRDefault="00B156F2" w:rsidP="00971A17">
      <w:pPr>
        <w:spacing w:after="0" w:line="240" w:lineRule="auto"/>
        <w:rPr>
          <w:del w:id="534" w:author="jocelyn" w:date="2018-07-17T10:55:00Z"/>
          <w:rFonts w:asciiTheme="majorHAnsi" w:eastAsiaTheme="majorEastAsia" w:hAnsiTheme="majorHAnsi" w:cstheme="majorBidi"/>
          <w:color w:val="2F5496" w:themeColor="accent1" w:themeShade="BF"/>
          <w:sz w:val="26"/>
          <w:szCs w:val="26"/>
          <w:rPrChange w:id="535" w:author="jocelyn" w:date="2018-07-20T13:30:00Z">
            <w:rPr>
              <w:del w:id="536" w:author="jocelyn" w:date="2018-07-17T10:55:00Z"/>
              <w:rFonts w:ascii="Arial" w:eastAsia="Times New Roman" w:hAnsi="Arial" w:cs="Arial"/>
              <w:b/>
            </w:rPr>
          </w:rPrChange>
        </w:rPr>
      </w:pPr>
      <w:r w:rsidRPr="00E77EB3">
        <w:rPr>
          <w:rFonts w:asciiTheme="majorHAnsi" w:eastAsiaTheme="majorEastAsia" w:hAnsiTheme="majorHAnsi" w:cstheme="majorBidi"/>
          <w:color w:val="2F5496" w:themeColor="accent1" w:themeShade="BF"/>
          <w:sz w:val="26"/>
          <w:szCs w:val="26"/>
          <w:rPrChange w:id="537" w:author="jocelyn" w:date="2018-07-20T13:30:00Z">
            <w:rPr>
              <w:rFonts w:ascii="Arial" w:eastAsia="Times New Roman" w:hAnsi="Arial" w:cs="Arial"/>
              <w:b/>
            </w:rPr>
          </w:rPrChange>
        </w:rPr>
        <w:t>Processing quantitative returns</w:t>
      </w:r>
    </w:p>
    <w:p w14:paraId="72C82D53" w14:textId="77777777" w:rsidR="00E77EB3" w:rsidRPr="00E77EB3" w:rsidRDefault="00E77EB3" w:rsidP="00971A17">
      <w:pPr>
        <w:spacing w:after="0" w:line="240" w:lineRule="auto"/>
        <w:rPr>
          <w:ins w:id="538" w:author="jocelyn" w:date="2018-07-20T13:27:00Z"/>
          <w:rFonts w:asciiTheme="majorHAnsi" w:eastAsiaTheme="majorEastAsia" w:hAnsiTheme="majorHAnsi" w:cstheme="majorBidi"/>
          <w:color w:val="2F5496" w:themeColor="accent1" w:themeShade="BF"/>
          <w:sz w:val="26"/>
          <w:szCs w:val="26"/>
          <w:rPrChange w:id="539" w:author="jocelyn" w:date="2018-07-20T13:30:00Z">
            <w:rPr>
              <w:ins w:id="540" w:author="jocelyn" w:date="2018-07-20T13:27:00Z"/>
              <w:rFonts w:ascii="Arial" w:eastAsia="Times New Roman" w:hAnsi="Arial" w:cs="Arial"/>
              <w:b/>
            </w:rPr>
          </w:rPrChange>
        </w:rPr>
      </w:pPr>
    </w:p>
    <w:p w14:paraId="047FC16B" w14:textId="77777777" w:rsidR="00E77EB3" w:rsidRDefault="00E77EB3" w:rsidP="00971A17">
      <w:pPr>
        <w:spacing w:after="0" w:line="240" w:lineRule="auto"/>
        <w:rPr>
          <w:ins w:id="541" w:author="jocelyn" w:date="2018-07-20T13:27:00Z"/>
          <w:rFonts w:ascii="Arial" w:eastAsia="Times New Roman" w:hAnsi="Arial" w:cs="Arial"/>
        </w:rPr>
      </w:pPr>
      <w:ins w:id="542" w:author="jocelyn" w:date="2018-07-20T13:27:00Z">
        <w:r>
          <w:rPr>
            <w:rFonts w:ascii="Arial" w:eastAsia="Times New Roman" w:hAnsi="Arial" w:cs="Arial"/>
          </w:rPr>
          <w:t>The simulator outputs an image based on input parameters.</w:t>
        </w:r>
      </w:ins>
    </w:p>
    <w:p w14:paraId="322F58F1" w14:textId="4EA5ED2D" w:rsidR="00277D6A" w:rsidDel="00B34012" w:rsidRDefault="00E77EB3" w:rsidP="00971A17">
      <w:pPr>
        <w:spacing w:after="0" w:line="240" w:lineRule="auto"/>
        <w:rPr>
          <w:del w:id="543" w:author="jocelyn" w:date="2018-07-17T10:55:00Z"/>
          <w:rFonts w:ascii="Arial" w:eastAsia="Times New Roman" w:hAnsi="Arial" w:cs="Arial"/>
        </w:rPr>
      </w:pPr>
      <w:ins w:id="544" w:author="jocelyn" w:date="2018-07-20T13:28:00Z">
        <w:r>
          <w:rPr>
            <w:rFonts w:ascii="Arial" w:eastAsia="Times New Roman" w:hAnsi="Arial" w:cs="Arial"/>
          </w:rPr>
          <w:t xml:space="preserve">We can decompose the output image into a collection of SPDs which can be converted into the CIELAB color space. </w:t>
        </w:r>
      </w:ins>
      <w:del w:id="545" w:author="jocelyn" w:date="2018-07-17T10:55:00Z">
        <w:r w:rsidR="00277D6A" w:rsidDel="00B34012">
          <w:rPr>
            <w:rFonts w:ascii="Arial" w:eastAsia="Times New Roman" w:hAnsi="Arial" w:cs="Arial"/>
          </w:rPr>
          <w:delText>Reflectance to tristimulus values</w:delText>
        </w:r>
      </w:del>
    </w:p>
    <w:p w14:paraId="030ADB1B" w14:textId="5590BA97" w:rsidR="00277D6A" w:rsidDel="00B34012" w:rsidRDefault="00277D6A" w:rsidP="00971A17">
      <w:pPr>
        <w:spacing w:after="0" w:line="240" w:lineRule="auto"/>
        <w:rPr>
          <w:del w:id="546" w:author="jocelyn" w:date="2018-07-17T10:55:00Z"/>
          <w:rFonts w:ascii="Arial" w:eastAsia="Times New Roman" w:hAnsi="Arial" w:cs="Arial"/>
        </w:rPr>
      </w:pPr>
      <w:del w:id="547" w:author="jocelyn" w:date="2018-07-17T10:55:00Z">
        <w:r w:rsidDel="00B34012">
          <w:rPr>
            <w:rFonts w:ascii="Arial" w:eastAsia="Times New Roman" w:hAnsi="Arial" w:cs="Arial"/>
          </w:rPr>
          <w:delText>Tristimulus to L*a*b*</w:delText>
        </w:r>
      </w:del>
    </w:p>
    <w:p w14:paraId="352F0ABB" w14:textId="0B4B611F" w:rsidR="00277D6A" w:rsidDel="00B34012" w:rsidRDefault="00277D6A" w:rsidP="00971A17">
      <w:pPr>
        <w:spacing w:after="0" w:line="240" w:lineRule="auto"/>
        <w:rPr>
          <w:del w:id="548" w:author="jocelyn" w:date="2018-07-17T10:55:00Z"/>
          <w:rFonts w:ascii="Arial" w:eastAsia="Times New Roman" w:hAnsi="Arial" w:cs="Arial"/>
        </w:rPr>
      </w:pPr>
      <w:del w:id="549" w:author="jocelyn" w:date="2018-07-17T10:55:00Z">
        <w:r w:rsidDel="00B34012">
          <w:rPr>
            <w:rFonts w:ascii="Arial" w:eastAsia="Times New Roman" w:hAnsi="Arial" w:cs="Arial"/>
          </w:rPr>
          <w:delText>L*a*b* to CIEDE2000</w:delText>
        </w:r>
      </w:del>
    </w:p>
    <w:p w14:paraId="5D73DE74" w14:textId="35F3F96C" w:rsidR="00277D6A" w:rsidRPr="00277D6A" w:rsidDel="00E77EB3" w:rsidRDefault="00E77EB3" w:rsidP="00971A17">
      <w:pPr>
        <w:spacing w:after="0" w:line="240" w:lineRule="auto"/>
        <w:rPr>
          <w:del w:id="550" w:author="jocelyn" w:date="2018-07-20T13:29:00Z"/>
          <w:rFonts w:ascii="Arial" w:eastAsia="Times New Roman" w:hAnsi="Arial" w:cs="Arial"/>
        </w:rPr>
      </w:pPr>
      <w:ins w:id="551" w:author="jocelyn" w:date="2018-07-20T13:29:00Z">
        <w:r>
          <w:rPr>
            <w:rFonts w:ascii="Arial" w:eastAsia="Times New Roman" w:hAnsi="Arial" w:cs="Arial"/>
          </w:rPr>
          <w:t xml:space="preserve">This allows for a remote quantitative comparison between </w:t>
        </w:r>
        <w:proofErr w:type="spellStart"/>
        <w:r>
          <w:rPr>
            <w:rFonts w:ascii="Arial" w:eastAsia="Times New Roman" w:hAnsi="Arial" w:cs="Arial"/>
          </w:rPr>
          <w:t>devices.</w:t>
        </w:r>
      </w:ins>
    </w:p>
    <w:p w14:paraId="51D7547D" w14:textId="4D422EB4" w:rsidR="00CC17AD" w:rsidRDefault="00307957" w:rsidP="00971A17">
      <w:pPr>
        <w:spacing w:after="0" w:line="240" w:lineRule="auto"/>
        <w:rPr>
          <w:ins w:id="552" w:author="jocelyn" w:date="2018-07-17T10:06:00Z"/>
          <w:rFonts w:ascii="Arial" w:eastAsia="Times New Roman" w:hAnsi="Arial" w:cs="Arial"/>
          <w:i/>
        </w:rPr>
      </w:pPr>
      <w:del w:id="553" w:author="jocelyn" w:date="2018-07-20T13:29:00Z">
        <w:r w:rsidDel="00E77EB3">
          <w:rPr>
            <w:rFonts w:ascii="Arial" w:eastAsia="Times New Roman" w:hAnsi="Arial" w:cs="Arial"/>
          </w:rPr>
          <w:delText>With</w:delText>
        </w:r>
      </w:del>
      <w:ins w:id="554" w:author="jocelyn" w:date="2018-07-17T09:59:00Z">
        <w:r w:rsidR="00CC17AD">
          <w:rPr>
            <w:rFonts w:ascii="Arial" w:eastAsia="Times New Roman" w:hAnsi="Arial" w:cs="Arial"/>
            <w:i/>
          </w:rPr>
          <w:t>The</w:t>
        </w:r>
        <w:proofErr w:type="spellEnd"/>
        <w:r w:rsidR="00CC17AD">
          <w:rPr>
            <w:rFonts w:ascii="Arial" w:eastAsia="Times New Roman" w:hAnsi="Arial" w:cs="Arial"/>
            <w:i/>
          </w:rPr>
          <w:t xml:space="preserve"> spectral power distribution of the sample, S, is the product of spectral power distributions of the light source and the transmittance. Although the resulting spectral transmittance is the ground truth of the glass slide, it cannot serve as the color truth for comparison until a light source is applied. In this study, the CIE D65 illuminant was used.</w:t>
        </w:r>
      </w:ins>
    </w:p>
    <w:p w14:paraId="758AB9C1" w14:textId="77777777" w:rsidR="008D5D2A" w:rsidRDefault="008D5D2A" w:rsidP="00971A17">
      <w:pPr>
        <w:spacing w:after="0" w:line="240" w:lineRule="auto"/>
        <w:rPr>
          <w:ins w:id="555" w:author="jocelyn" w:date="2018-07-17T11:02:00Z"/>
          <w:rFonts w:ascii="Arial" w:eastAsia="Times New Roman" w:hAnsi="Arial" w:cs="Arial"/>
        </w:rPr>
      </w:pPr>
    </w:p>
    <w:p w14:paraId="29840B5A" w14:textId="22E1015F" w:rsidR="00285B7E" w:rsidRDefault="00285B7E" w:rsidP="00971A17">
      <w:pPr>
        <w:spacing w:after="0" w:line="240" w:lineRule="auto"/>
        <w:rPr>
          <w:ins w:id="556" w:author="jocelyn" w:date="2018-07-17T10:06:00Z"/>
          <w:rFonts w:ascii="Arial" w:eastAsia="Times New Roman" w:hAnsi="Arial" w:cs="Arial"/>
        </w:rPr>
      </w:pPr>
      <w:ins w:id="557" w:author="jocelyn" w:date="2018-07-17T10:06:00Z">
        <w:r>
          <w:rPr>
            <w:rFonts w:ascii="Arial" w:eastAsia="Times New Roman" w:hAnsi="Arial" w:cs="Arial"/>
          </w:rPr>
          <w:t>The CIEXYZ tristimulus values were calculated by</w:t>
        </w:r>
      </w:ins>
    </w:p>
    <w:p w14:paraId="49B43EFB" w14:textId="3B76E7E2" w:rsidR="00285B7E" w:rsidRDefault="008D5D2A" w:rsidP="00971A17">
      <w:pPr>
        <w:spacing w:after="0" w:line="240" w:lineRule="auto"/>
        <w:rPr>
          <w:ins w:id="558" w:author="jocelyn" w:date="2018-07-17T10:10:00Z"/>
          <w:rFonts w:ascii="Arial" w:eastAsia="Times New Roman" w:hAnsi="Arial" w:cs="Arial"/>
        </w:rPr>
      </w:pPr>
      <w:ins w:id="559" w:author="jocelyn" w:date="2018-07-17T11:09:00Z">
        <w:r>
          <w:rPr>
            <w:rFonts w:ascii="Arial" w:eastAsia="Times New Roman" w:hAnsi="Arial" w:cs="Arial"/>
          </w:rPr>
          <w:t>PLACEHOLDER</w:t>
        </w:r>
      </w:ins>
    </w:p>
    <w:p w14:paraId="2D606662" w14:textId="5F4AF3EB" w:rsidR="00285B7E" w:rsidRDefault="00285B7E" w:rsidP="00971A17">
      <w:pPr>
        <w:spacing w:after="0" w:line="240" w:lineRule="auto"/>
        <w:rPr>
          <w:ins w:id="560" w:author="jocelyn" w:date="2018-07-17T10:06:00Z"/>
          <w:rFonts w:ascii="Arial" w:eastAsia="Times New Roman" w:hAnsi="Arial" w:cs="Arial"/>
        </w:rPr>
      </w:pPr>
      <w:ins w:id="561" w:author="jocelyn" w:date="2018-07-17T10:13:00Z">
        <w:r>
          <w:rPr>
            <w:noProof/>
            <w:lang w:eastAsia="en-US"/>
          </w:rPr>
          <w:lastRenderedPageBreak/>
          <w:drawing>
            <wp:inline distT="0" distB="0" distL="0" distR="0" wp14:anchorId="5873625E" wp14:editId="4161229D">
              <wp:extent cx="2446317" cy="1419134"/>
              <wp:effectExtent l="0" t="0" r="0" b="0"/>
              <wp:docPr id="13" name="Picture 13" descr="Image result for calculating tristimulus transmitt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calculating tristimulus transmittance"/>
                      <pic:cNvPicPr>
                        <a:picLocks noChangeAspect="1" noChangeArrowheads="1"/>
                      </pic:cNvPicPr>
                    </pic:nvPicPr>
                    <pic:blipFill rotWithShape="1">
                      <a:blip r:embed="rId20">
                        <a:extLst>
                          <a:ext uri="{28A0092B-C50C-407E-A947-70E740481C1C}">
                            <a14:useLocalDpi xmlns:a14="http://schemas.microsoft.com/office/drawing/2010/main" val="0"/>
                          </a:ext>
                        </a:extLst>
                      </a:blip>
                      <a:srcRect r="34892" b="32683"/>
                      <a:stretch/>
                    </pic:blipFill>
                    <pic:spPr bwMode="auto">
                      <a:xfrm>
                        <a:off x="0" y="0"/>
                        <a:ext cx="2450241" cy="1421410"/>
                      </a:xfrm>
                      <a:prstGeom prst="rect">
                        <a:avLst/>
                      </a:prstGeom>
                      <a:noFill/>
                      <a:ln>
                        <a:noFill/>
                      </a:ln>
                      <a:extLst>
                        <a:ext uri="{53640926-AAD7-44D8-BBD7-CCE9431645EC}">
                          <a14:shadowObscured xmlns:a14="http://schemas.microsoft.com/office/drawing/2010/main"/>
                        </a:ext>
                      </a:extLst>
                    </pic:spPr>
                  </pic:pic>
                </a:graphicData>
              </a:graphic>
            </wp:inline>
          </w:drawing>
        </w:r>
      </w:ins>
    </w:p>
    <w:p w14:paraId="2CFE595A" w14:textId="6DE2BB53" w:rsidR="00285B7E" w:rsidRDefault="00285B7E" w:rsidP="00971A17">
      <w:pPr>
        <w:spacing w:after="0" w:line="240" w:lineRule="auto"/>
        <w:rPr>
          <w:ins w:id="562" w:author="jocelyn" w:date="2018-07-17T10:29:00Z"/>
          <w:rFonts w:ascii="Arial" w:eastAsia="Times New Roman" w:hAnsi="Arial" w:cs="Arial"/>
        </w:rPr>
      </w:pPr>
      <w:ins w:id="563" w:author="jocelyn" w:date="2018-07-17T10:06:00Z">
        <w:r>
          <w:rPr>
            <w:rFonts w:ascii="Arial" w:eastAsia="Times New Roman" w:hAnsi="Arial" w:cs="Arial"/>
          </w:rPr>
          <w:t>Where</w:t>
        </w:r>
      </w:ins>
      <w:ins w:id="564" w:author="jocelyn" w:date="2018-07-17T10:11:00Z">
        <w:r>
          <w:rPr>
            <w:rFonts w:ascii="Arial" w:eastAsia="Times New Roman" w:hAnsi="Arial" w:cs="Arial"/>
          </w:rPr>
          <w:t xml:space="preserve"> ̅̅̅̅</w:t>
        </w:r>
      </w:ins>
      <w:ins w:id="565" w:author="jocelyn" w:date="2018-07-17T10:09:00Z">
        <w:r>
          <w:rPr>
            <w:rFonts w:ascii="Arial" w:eastAsia="Times New Roman" w:hAnsi="Arial" w:cs="Arial"/>
          </w:rPr>
          <w:t>x</w:t>
        </w:r>
      </w:ins>
      <w:ins w:id="566" w:author="jocelyn" w:date="2018-07-17T10:11:00Z">
        <w:r>
          <w:rPr>
            <w:rFonts w:ascii="Arial" w:eastAsia="Times New Roman" w:hAnsi="Arial" w:cs="Arial"/>
          </w:rPr>
          <w:t>, ̅̅̅̅̅</w:t>
        </w:r>
      </w:ins>
      <w:ins w:id="567" w:author="jocelyn" w:date="2018-07-17T10:09:00Z">
        <w:r>
          <w:rPr>
            <w:rFonts w:ascii="Arial" w:eastAsia="Times New Roman" w:hAnsi="Arial" w:cs="Arial"/>
          </w:rPr>
          <w:t xml:space="preserve">y, </w:t>
        </w:r>
      </w:ins>
      <w:ins w:id="568" w:author="jocelyn" w:date="2018-07-17T10:12:00Z">
        <w:r>
          <w:rPr>
            <w:rFonts w:ascii="Arial" w:eastAsia="Times New Roman" w:hAnsi="Arial" w:cs="Arial"/>
          </w:rPr>
          <w:t>and ̅</w:t>
        </w:r>
      </w:ins>
      <w:ins w:id="569" w:author="jocelyn" w:date="2018-07-17T10:11:00Z">
        <w:r w:rsidR="00004C76">
          <w:rPr>
            <w:rFonts w:ascii="Arial" w:eastAsia="Times New Roman" w:hAnsi="Arial" w:cs="Arial"/>
          </w:rPr>
          <w:t>̅</w:t>
        </w:r>
      </w:ins>
      <w:ins w:id="570" w:author="jocelyn" w:date="2018-07-17T10:09:00Z">
        <w:r>
          <w:rPr>
            <w:rFonts w:ascii="Arial" w:eastAsia="Times New Roman" w:hAnsi="Arial" w:cs="Arial"/>
          </w:rPr>
          <w:t>z are the CIE 1931 color matching functions.</w:t>
        </w:r>
      </w:ins>
    </w:p>
    <w:p w14:paraId="07B25F7F" w14:textId="31E5EDA6" w:rsidR="00285B7E" w:rsidRDefault="00AA23F6" w:rsidP="00971A17">
      <w:pPr>
        <w:spacing w:after="0" w:line="240" w:lineRule="auto"/>
        <w:rPr>
          <w:ins w:id="571" w:author="jocelyn" w:date="2018-07-17T10:29:00Z"/>
          <w:rFonts w:ascii="Arial" w:eastAsia="Times New Roman" w:hAnsi="Arial" w:cs="Arial"/>
        </w:rPr>
      </w:pPr>
      <w:ins w:id="572" w:author="jocelyn" w:date="2018-07-17T10:29:00Z">
        <w:r>
          <w:rPr>
            <w:rFonts w:ascii="Arial" w:eastAsia="Times New Roman" w:hAnsi="Arial" w:cs="Arial"/>
          </w:rPr>
          <w:t xml:space="preserve">To calculate CIE </w:t>
        </w:r>
        <w:r w:rsidRPr="00151D10">
          <w:rPr>
            <w:rFonts w:ascii="Arial" w:eastAsia="Times New Roman" w:hAnsi="Arial" w:cs="Arial"/>
            <w:i/>
            <w:rPrChange w:id="573" w:author="jocelyn" w:date="2018-07-17T10:36:00Z">
              <w:rPr>
                <w:rFonts w:ascii="Arial" w:eastAsia="Times New Roman" w:hAnsi="Arial" w:cs="Arial"/>
              </w:rPr>
            </w:rPrChange>
          </w:rPr>
          <w:t>L*a*b*</w:t>
        </w:r>
        <w:r>
          <w:rPr>
            <w:rFonts w:ascii="Arial" w:eastAsia="Times New Roman" w:hAnsi="Arial" w:cs="Arial"/>
          </w:rPr>
          <w:t xml:space="preserve"> values, the tristimulus </w:t>
        </w:r>
      </w:ins>
      <w:ins w:id="574" w:author="jocelyn" w:date="2018-07-17T10:33:00Z">
        <w:r>
          <w:rPr>
            <w:rFonts w:ascii="Arial" w:eastAsia="Times New Roman" w:hAnsi="Arial" w:cs="Arial"/>
          </w:rPr>
          <w:t xml:space="preserve">values for </w:t>
        </w:r>
      </w:ins>
      <w:ins w:id="575" w:author="jocelyn" w:date="2018-07-17T10:34:00Z">
        <w:r>
          <w:rPr>
            <w:rFonts w:ascii="Arial" w:eastAsia="Times New Roman" w:hAnsi="Arial" w:cs="Arial"/>
          </w:rPr>
          <w:t>a flat-field bright image (</w:t>
        </w:r>
      </w:ins>
      <w:ins w:id="576" w:author="jocelyn" w:date="2018-07-17T10:59:00Z">
        <w:r w:rsidR="00B34012">
          <w:rPr>
            <w:rFonts w:ascii="Arial" w:eastAsia="Times New Roman" w:hAnsi="Arial" w:cs="Arial"/>
          </w:rPr>
          <w:t>i.e.</w:t>
        </w:r>
      </w:ins>
      <w:ins w:id="577" w:author="jocelyn" w:date="2018-07-17T10:36:00Z">
        <w:r>
          <w:rPr>
            <w:rFonts w:ascii="Arial" w:eastAsia="Times New Roman" w:hAnsi="Arial" w:cs="Arial"/>
          </w:rPr>
          <w:t>, a</w:t>
        </w:r>
      </w:ins>
      <w:ins w:id="578" w:author="jocelyn" w:date="2018-07-17T10:34:00Z">
        <w:r>
          <w:rPr>
            <w:rFonts w:ascii="Arial" w:eastAsia="Times New Roman" w:hAnsi="Arial" w:cs="Arial"/>
          </w:rPr>
          <w:t xml:space="preserve"> blank slide) were found similarly and used as the reference white</w:t>
        </w:r>
        <w:r w:rsidRPr="00151D10">
          <w:rPr>
            <w:rFonts w:ascii="Arial" w:eastAsia="Times New Roman" w:hAnsi="Arial" w:cs="Arial"/>
            <w:i/>
            <w:rPrChange w:id="579" w:author="jocelyn" w:date="2018-07-17T10:36:00Z">
              <w:rPr>
                <w:rFonts w:ascii="Arial" w:eastAsia="Times New Roman" w:hAnsi="Arial" w:cs="Arial"/>
              </w:rPr>
            </w:rPrChange>
          </w:rPr>
          <w:t>, X</w:t>
        </w:r>
        <w:r w:rsidRPr="00151D10">
          <w:rPr>
            <w:rFonts w:ascii="Arial" w:eastAsia="Times New Roman" w:hAnsi="Arial" w:cs="Arial"/>
            <w:i/>
            <w:vertAlign w:val="subscript"/>
            <w:rPrChange w:id="580" w:author="jocelyn" w:date="2018-07-17T10:36:00Z">
              <w:rPr>
                <w:rFonts w:ascii="Arial" w:eastAsia="Times New Roman" w:hAnsi="Arial" w:cs="Arial"/>
              </w:rPr>
            </w:rPrChange>
          </w:rPr>
          <w:t>n</w:t>
        </w:r>
        <w:r w:rsidRPr="00151D10">
          <w:rPr>
            <w:rFonts w:ascii="Arial" w:eastAsia="Times New Roman" w:hAnsi="Arial" w:cs="Arial"/>
            <w:i/>
            <w:rPrChange w:id="581" w:author="jocelyn" w:date="2018-07-17T10:36:00Z">
              <w:rPr>
                <w:rFonts w:ascii="Arial" w:eastAsia="Times New Roman" w:hAnsi="Arial" w:cs="Arial"/>
              </w:rPr>
            </w:rPrChange>
          </w:rPr>
          <w:t>Y</w:t>
        </w:r>
        <w:r w:rsidRPr="00151D10">
          <w:rPr>
            <w:rFonts w:ascii="Arial" w:eastAsia="Times New Roman" w:hAnsi="Arial" w:cs="Arial"/>
            <w:i/>
            <w:vertAlign w:val="subscript"/>
            <w:rPrChange w:id="582" w:author="jocelyn" w:date="2018-07-17T10:36:00Z">
              <w:rPr>
                <w:rFonts w:ascii="Arial" w:eastAsia="Times New Roman" w:hAnsi="Arial" w:cs="Arial"/>
              </w:rPr>
            </w:rPrChange>
          </w:rPr>
          <w:t>n</w:t>
        </w:r>
        <w:r w:rsidRPr="00151D10">
          <w:rPr>
            <w:rFonts w:ascii="Arial" w:eastAsia="Times New Roman" w:hAnsi="Arial" w:cs="Arial"/>
            <w:i/>
            <w:rPrChange w:id="583" w:author="jocelyn" w:date="2018-07-17T10:36:00Z">
              <w:rPr>
                <w:rFonts w:ascii="Arial" w:eastAsia="Times New Roman" w:hAnsi="Arial" w:cs="Arial"/>
              </w:rPr>
            </w:rPrChange>
          </w:rPr>
          <w:t>Z</w:t>
        </w:r>
        <w:r w:rsidRPr="00151D10">
          <w:rPr>
            <w:rFonts w:ascii="Arial" w:eastAsia="Times New Roman" w:hAnsi="Arial" w:cs="Arial"/>
            <w:i/>
            <w:vertAlign w:val="subscript"/>
            <w:rPrChange w:id="584" w:author="jocelyn" w:date="2018-07-17T10:36:00Z">
              <w:rPr>
                <w:rFonts w:ascii="Arial" w:eastAsia="Times New Roman" w:hAnsi="Arial" w:cs="Arial"/>
              </w:rPr>
            </w:rPrChange>
          </w:rPr>
          <w:t>n</w:t>
        </w:r>
        <w:r>
          <w:rPr>
            <w:rFonts w:ascii="Arial" w:eastAsia="Times New Roman" w:hAnsi="Arial" w:cs="Arial"/>
          </w:rPr>
          <w:t>, respectively</w:t>
        </w:r>
      </w:ins>
      <w:ins w:id="585" w:author="jocelyn" w:date="2018-07-17T10:33:00Z">
        <w:r>
          <w:rPr>
            <w:rFonts w:ascii="Arial" w:eastAsia="Times New Roman" w:hAnsi="Arial" w:cs="Arial"/>
          </w:rPr>
          <w:t>.</w:t>
        </w:r>
      </w:ins>
    </w:p>
    <w:p w14:paraId="1BC8E51E" w14:textId="77777777" w:rsidR="00AA23F6" w:rsidRPr="00285B7E" w:rsidRDefault="00AA23F6" w:rsidP="00971A17">
      <w:pPr>
        <w:spacing w:after="0" w:line="240" w:lineRule="auto"/>
        <w:rPr>
          <w:rFonts w:ascii="Arial" w:eastAsia="Times New Roman" w:hAnsi="Arial" w:cs="Arial"/>
        </w:rPr>
      </w:pPr>
    </w:p>
    <w:p w14:paraId="066D0748" w14:textId="4DD8BFBA" w:rsidR="006C3F20" w:rsidRDefault="006C3F20" w:rsidP="00971A17">
      <w:pPr>
        <w:spacing w:after="0" w:line="240" w:lineRule="auto"/>
        <w:rPr>
          <w:rFonts w:ascii="Arial" w:eastAsia="Times New Roman" w:hAnsi="Arial" w:cs="Arial"/>
        </w:rPr>
      </w:pPr>
      <w:r>
        <w:rPr>
          <w:noProof/>
          <w:lang w:eastAsia="en-US"/>
        </w:rPr>
        <w:drawing>
          <wp:inline distT="0" distB="0" distL="0" distR="0" wp14:anchorId="2AC13DB7" wp14:editId="3673756F">
            <wp:extent cx="1847850" cy="1390650"/>
            <wp:effectExtent l="0" t="0" r="0" b="0"/>
            <wp:docPr id="3" name="Picture 3"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lated image"/>
                    <pic:cNvPicPr>
                      <a:picLocks noChangeAspect="1" noChangeArrowheads="1"/>
                    </pic:cNvPicPr>
                  </pic:nvPicPr>
                  <pic:blipFill rotWithShape="1">
                    <a:blip r:embed="rId21">
                      <a:extLst>
                        <a:ext uri="{28A0092B-C50C-407E-A947-70E740481C1C}">
                          <a14:useLocalDpi xmlns:a14="http://schemas.microsoft.com/office/drawing/2010/main" val="0"/>
                        </a:ext>
                      </a:extLst>
                    </a:blip>
                    <a:srcRect r="36393" b="23560"/>
                    <a:stretch/>
                  </pic:blipFill>
                  <pic:spPr bwMode="auto">
                    <a:xfrm>
                      <a:off x="0" y="0"/>
                      <a:ext cx="1847850" cy="1390650"/>
                    </a:xfrm>
                    <a:prstGeom prst="rect">
                      <a:avLst/>
                    </a:prstGeom>
                    <a:noFill/>
                    <a:ln>
                      <a:noFill/>
                    </a:ln>
                    <a:extLst>
                      <a:ext uri="{53640926-AAD7-44D8-BBD7-CCE9431645EC}">
                        <a14:shadowObscured xmlns:a14="http://schemas.microsoft.com/office/drawing/2010/main"/>
                      </a:ext>
                    </a:extLst>
                  </pic:spPr>
                </pic:pic>
              </a:graphicData>
            </a:graphic>
          </wp:inline>
        </w:drawing>
      </w:r>
    </w:p>
    <w:p w14:paraId="62A853C1" w14:textId="7AF348CA" w:rsidR="006C3F20" w:rsidRDefault="006C3F20" w:rsidP="00971A17">
      <w:pPr>
        <w:spacing w:after="0" w:line="240" w:lineRule="auto"/>
        <w:rPr>
          <w:rFonts w:ascii="Arial" w:eastAsia="Times New Roman" w:hAnsi="Arial" w:cs="Arial"/>
        </w:rPr>
      </w:pPr>
      <w:r>
        <w:rPr>
          <w:noProof/>
          <w:lang w:eastAsia="en-US"/>
        </w:rPr>
        <w:drawing>
          <wp:inline distT="0" distB="0" distL="0" distR="0" wp14:anchorId="6A636BCF" wp14:editId="4152D104">
            <wp:extent cx="1845891" cy="771525"/>
            <wp:effectExtent l="0" t="0" r="2540" b="0"/>
            <wp:docPr id="4" name="Picture 4" descr="Image result for cielab calcul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cielab calculations"/>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846832" cy="771918"/>
                    </a:xfrm>
                    <a:prstGeom prst="rect">
                      <a:avLst/>
                    </a:prstGeom>
                    <a:noFill/>
                    <a:ln>
                      <a:noFill/>
                    </a:ln>
                  </pic:spPr>
                </pic:pic>
              </a:graphicData>
            </a:graphic>
          </wp:inline>
        </w:drawing>
      </w:r>
    </w:p>
    <w:p w14:paraId="2A4AA8F8" w14:textId="77777777" w:rsidR="00A9703D" w:rsidRDefault="00A9703D" w:rsidP="00971A17">
      <w:pPr>
        <w:spacing w:after="0" w:line="240" w:lineRule="auto"/>
        <w:rPr>
          <w:ins w:id="586" w:author="jocelyn" w:date="2018-07-17T10:38:00Z"/>
          <w:rFonts w:ascii="Arial" w:eastAsia="Times New Roman" w:hAnsi="Arial" w:cs="Arial"/>
        </w:rPr>
      </w:pPr>
    </w:p>
    <w:p w14:paraId="28C04957" w14:textId="1BFC2210" w:rsidR="00151D10" w:rsidRPr="00151D10" w:rsidRDefault="00151D10" w:rsidP="00971A17">
      <w:pPr>
        <w:spacing w:after="0" w:line="240" w:lineRule="auto"/>
        <w:rPr>
          <w:rFonts w:ascii="Arial" w:eastAsia="Times New Roman" w:hAnsi="Arial" w:cs="Arial"/>
          <w:i/>
          <w:rPrChange w:id="587" w:author="jocelyn" w:date="2018-07-17T10:44:00Z">
            <w:rPr>
              <w:rFonts w:ascii="Arial" w:eastAsia="Times New Roman" w:hAnsi="Arial" w:cs="Arial"/>
            </w:rPr>
          </w:rPrChange>
        </w:rPr>
      </w:pPr>
      <w:ins w:id="588" w:author="jocelyn" w:date="2018-07-17T10:38:00Z">
        <w:r>
          <w:rPr>
            <w:rFonts w:ascii="Arial" w:eastAsia="Times New Roman" w:hAnsi="Arial" w:cs="Arial"/>
          </w:rPr>
          <w:t xml:space="preserve">Once converted in to the CIELAB color space, </w:t>
        </w:r>
      </w:ins>
      <w:ins w:id="589" w:author="jocelyn" w:date="2018-07-17T10:39:00Z">
        <w:r>
          <w:rPr>
            <w:rFonts w:ascii="Arial" w:eastAsia="Times New Roman" w:hAnsi="Arial" w:cs="Arial"/>
          </w:rPr>
          <w:t>the difference between the multispectral imager’s color truth and the third party scanner</w:t>
        </w:r>
      </w:ins>
      <w:ins w:id="590" w:author="jocelyn" w:date="2018-07-17T10:42:00Z">
        <w:r>
          <w:rPr>
            <w:rFonts w:ascii="Arial" w:eastAsia="Times New Roman" w:hAnsi="Arial" w:cs="Arial"/>
          </w:rPr>
          <w:t xml:space="preserve">’s color can be found with the CIEDE2000 distance metric for each corresponding pixel pair. </w:t>
        </w:r>
      </w:ins>
      <w:ins w:id="591" w:author="jocelyn" w:date="2018-07-17T10:44:00Z">
        <w:r>
          <w:rPr>
            <w:rFonts w:ascii="Arial" w:eastAsia="Times New Roman" w:hAnsi="Arial" w:cs="Arial"/>
            <w:i/>
          </w:rPr>
          <w:t>CIEDE2000 is a widely accepted measure for predicting the perceptual color difference between two shades. Roughly speaking, one unit of CIEDE2000 (</w:t>
        </w:r>
      </w:ins>
      <w:ins w:id="592" w:author="jocelyn" w:date="2018-07-17T10:51:00Z">
        <w:r>
          <w:rPr>
            <w:rFonts w:ascii="Arial" w:eastAsia="Times New Roman" w:hAnsi="Arial" w:cs="Arial"/>
            <w:i/>
          </w:rPr>
          <w:t>Δ</w:t>
        </w:r>
        <w:r w:rsidR="001F0783">
          <w:rPr>
            <w:rFonts w:ascii="Arial" w:eastAsia="Times New Roman" w:hAnsi="Arial" w:cs="Arial"/>
            <w:i/>
          </w:rPr>
          <w:t>E</w:t>
        </w:r>
        <w:r w:rsidR="001F0783" w:rsidRPr="001F0783">
          <w:rPr>
            <w:rFonts w:ascii="Arial" w:eastAsia="Times New Roman" w:hAnsi="Arial" w:cs="Arial"/>
            <w:i/>
            <w:vertAlign w:val="subscript"/>
            <w:rPrChange w:id="593" w:author="jocelyn" w:date="2018-07-17T10:52:00Z">
              <w:rPr>
                <w:rFonts w:ascii="Arial" w:eastAsia="Times New Roman" w:hAnsi="Arial" w:cs="Arial"/>
                <w:i/>
              </w:rPr>
            </w:rPrChange>
          </w:rPr>
          <w:t>00</w:t>
        </w:r>
        <w:r w:rsidR="001F0783">
          <w:rPr>
            <w:rFonts w:ascii="Arial" w:eastAsia="Times New Roman" w:hAnsi="Arial" w:cs="Arial"/>
            <w:i/>
          </w:rPr>
          <w:t>) is equivalent to one just-noticeable color difference.</w:t>
        </w:r>
      </w:ins>
    </w:p>
    <w:p w14:paraId="3C7F0694" w14:textId="77777777" w:rsidR="006C3F20" w:rsidRPr="00307957" w:rsidRDefault="006C3F20" w:rsidP="00971A17">
      <w:pPr>
        <w:spacing w:after="0" w:line="240" w:lineRule="auto"/>
        <w:rPr>
          <w:rFonts w:ascii="Arial" w:eastAsia="Times New Roman" w:hAnsi="Arial" w:cs="Arial"/>
        </w:rPr>
      </w:pPr>
    </w:p>
    <w:p w14:paraId="5A65925E" w14:textId="153701DD" w:rsidR="003B469B" w:rsidRDefault="003B469B" w:rsidP="00971A17">
      <w:pPr>
        <w:spacing w:after="0" w:line="240" w:lineRule="auto"/>
        <w:rPr>
          <w:rFonts w:ascii="Arial" w:eastAsia="Times New Roman" w:hAnsi="Arial" w:cs="Arial"/>
          <w:b/>
        </w:rPr>
      </w:pPr>
      <w:r>
        <w:rPr>
          <w:noProof/>
          <w:lang w:eastAsia="en-US"/>
        </w:rPr>
        <w:drawing>
          <wp:inline distT="0" distB="0" distL="0" distR="0" wp14:anchorId="0C8CD718" wp14:editId="12A7EC87">
            <wp:extent cx="3778250" cy="485775"/>
            <wp:effectExtent l="0" t="0" r="0" b="9525"/>
            <wp:docPr id="2" name="Picture 2" descr="Image result for ciede2000 calcul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ciede2000 calculation"/>
                    <pic:cNvPicPr>
                      <a:picLocks noChangeAspect="1" noChangeArrowheads="1"/>
                    </pic:cNvPicPr>
                  </pic:nvPicPr>
                  <pic:blipFill rotWithShape="1">
                    <a:blip r:embed="rId23">
                      <a:extLst>
                        <a:ext uri="{28A0092B-C50C-407E-A947-70E740481C1C}">
                          <a14:useLocalDpi xmlns:a14="http://schemas.microsoft.com/office/drawing/2010/main" val="0"/>
                        </a:ext>
                      </a:extLst>
                    </a:blip>
                    <a:srcRect b="88616"/>
                    <a:stretch/>
                  </pic:blipFill>
                  <pic:spPr bwMode="auto">
                    <a:xfrm>
                      <a:off x="0" y="0"/>
                      <a:ext cx="3778250" cy="485775"/>
                    </a:xfrm>
                    <a:prstGeom prst="rect">
                      <a:avLst/>
                    </a:prstGeom>
                    <a:noFill/>
                    <a:ln>
                      <a:noFill/>
                    </a:ln>
                    <a:extLst>
                      <a:ext uri="{53640926-AAD7-44D8-BBD7-CCE9431645EC}">
                        <a14:shadowObscured xmlns:a14="http://schemas.microsoft.com/office/drawing/2010/main"/>
                      </a:ext>
                    </a:extLst>
                  </pic:spPr>
                </pic:pic>
              </a:graphicData>
            </a:graphic>
          </wp:inline>
        </w:drawing>
      </w:r>
    </w:p>
    <w:p w14:paraId="6720FA07" w14:textId="3F37EF03" w:rsidR="003B469B" w:rsidRPr="00B156F2" w:rsidRDefault="003B469B" w:rsidP="00971A17">
      <w:pPr>
        <w:spacing w:after="0" w:line="240" w:lineRule="auto"/>
        <w:rPr>
          <w:rFonts w:ascii="Arial" w:eastAsia="Times New Roman" w:hAnsi="Arial" w:cs="Arial"/>
          <w:b/>
        </w:rPr>
      </w:pPr>
    </w:p>
    <w:p w14:paraId="0725EB2C" w14:textId="2D935271" w:rsidR="00470753" w:rsidRDefault="00470753" w:rsidP="00470753">
      <w:pPr>
        <w:pStyle w:val="Heading2"/>
      </w:pPr>
      <w:r>
        <w:t xml:space="preserve">Spectral Database </w:t>
      </w:r>
    </w:p>
    <w:p w14:paraId="62E14F4E" w14:textId="508E10FF" w:rsidR="003B469B" w:rsidRDefault="00470753" w:rsidP="00971A17">
      <w:pPr>
        <w:spacing w:after="0" w:line="240" w:lineRule="auto"/>
        <w:rPr>
          <w:rFonts w:ascii="Arial" w:eastAsia="Times New Roman" w:hAnsi="Arial" w:cs="Arial"/>
        </w:rPr>
      </w:pPr>
      <w:r>
        <w:rPr>
          <w:rFonts w:ascii="Arial" w:eastAsia="Times New Roman" w:hAnsi="Arial" w:cs="Arial"/>
        </w:rPr>
        <w:t>{What are these datasets?}</w:t>
      </w:r>
    </w:p>
    <w:p w14:paraId="218AEEF6" w14:textId="2243528E" w:rsidR="00470753" w:rsidRDefault="00470753" w:rsidP="00971A17">
      <w:pPr>
        <w:spacing w:after="0" w:line="240" w:lineRule="auto"/>
        <w:rPr>
          <w:ins w:id="594" w:author="jocelyn" w:date="2018-07-17T11:16:00Z"/>
          <w:rFonts w:ascii="Arial" w:eastAsia="Times New Roman" w:hAnsi="Arial" w:cs="Arial"/>
        </w:rPr>
      </w:pPr>
    </w:p>
    <w:p w14:paraId="2C1445D3" w14:textId="77777777" w:rsidR="008A17BE" w:rsidRDefault="008D5D2A" w:rsidP="00971A17">
      <w:pPr>
        <w:spacing w:after="0" w:line="240" w:lineRule="auto"/>
        <w:rPr>
          <w:ins w:id="595" w:author="Jocelyn Liu" w:date="2018-07-22T13:08:00Z"/>
          <w:rFonts w:ascii="Arial" w:eastAsia="Times New Roman" w:hAnsi="Arial" w:cs="Arial"/>
        </w:rPr>
      </w:pPr>
      <w:ins w:id="596" w:author="jocelyn" w:date="2018-07-17T11:10:00Z">
        <w:r>
          <w:rPr>
            <w:rFonts w:ascii="Arial" w:eastAsia="Times New Roman" w:hAnsi="Arial" w:cs="Arial"/>
          </w:rPr>
          <w:t xml:space="preserve">The </w:t>
        </w:r>
        <w:del w:id="597" w:author="Jocelyn Liu" w:date="2018-07-18T16:19:00Z">
          <w:r w:rsidDel="0037241D">
            <w:rPr>
              <w:rFonts w:ascii="Arial" w:eastAsia="Times New Roman" w:hAnsi="Arial" w:cs="Arial"/>
            </w:rPr>
            <w:delText>spectral data</w:delText>
          </w:r>
        </w:del>
      </w:ins>
      <w:ins w:id="598" w:author="Jocelyn Liu" w:date="2018-07-18T16:19:00Z">
        <w:r w:rsidR="0037241D">
          <w:rPr>
            <w:rFonts w:ascii="Arial" w:eastAsia="Times New Roman" w:hAnsi="Arial" w:cs="Arial"/>
          </w:rPr>
          <w:t xml:space="preserve">datasets </w:t>
        </w:r>
      </w:ins>
      <w:ins w:id="599" w:author="Jocelyn Liu" w:date="2018-07-18T16:40:00Z">
        <w:r w:rsidR="00FE370C">
          <w:rPr>
            <w:rFonts w:ascii="Arial" w:eastAsia="Times New Roman" w:hAnsi="Arial" w:cs="Arial"/>
          </w:rPr>
          <w:t xml:space="preserve">compiled within the database are spectral </w:t>
        </w:r>
      </w:ins>
      <w:ins w:id="600" w:author="Jocelyn Liu" w:date="2018-07-18T16:41:00Z">
        <w:r w:rsidR="00FE370C">
          <w:rPr>
            <w:rFonts w:ascii="Arial" w:eastAsia="Times New Roman" w:hAnsi="Arial" w:cs="Arial"/>
          </w:rPr>
          <w:t>power distributions acquired by the multispectral imager of each pixel in its field of view.</w:t>
        </w:r>
      </w:ins>
      <w:ins w:id="601" w:author="Jocelyn Liu" w:date="2018-07-18T16:42:00Z">
        <w:r w:rsidR="00FE370C">
          <w:rPr>
            <w:rFonts w:ascii="Arial" w:eastAsia="Times New Roman" w:hAnsi="Arial" w:cs="Arial"/>
          </w:rPr>
          <w:t xml:space="preserve"> </w:t>
        </w:r>
      </w:ins>
    </w:p>
    <w:p w14:paraId="5BAA94A1" w14:textId="5DBFE222" w:rsidR="008D5D2A" w:rsidRDefault="008A17BE" w:rsidP="00971A17">
      <w:pPr>
        <w:spacing w:after="0" w:line="240" w:lineRule="auto"/>
        <w:rPr>
          <w:ins w:id="602" w:author="Jocelyn Liu" w:date="2018-07-18T16:45:00Z"/>
          <w:rFonts w:ascii="Arial" w:eastAsia="Times New Roman" w:hAnsi="Arial" w:cs="Arial"/>
        </w:rPr>
      </w:pPr>
      <w:ins w:id="603" w:author="Jocelyn Liu" w:date="2018-07-22T13:08:00Z">
        <w:r>
          <w:rPr>
            <w:rFonts w:ascii="Arial" w:eastAsia="Times New Roman" w:hAnsi="Arial" w:cs="Arial"/>
          </w:rPr>
          <w:t xml:space="preserve">The </w:t>
        </w:r>
      </w:ins>
      <w:ins w:id="604" w:author="Jocelyn Liu" w:date="2018-07-22T13:11:00Z">
        <w:r>
          <w:rPr>
            <w:rFonts w:ascii="Arial" w:eastAsia="Times New Roman" w:hAnsi="Arial" w:cs="Arial"/>
          </w:rPr>
          <w:t xml:space="preserve">camera </w:t>
        </w:r>
      </w:ins>
      <w:ins w:id="605" w:author="Jocelyn Liu" w:date="2018-07-22T13:12:00Z">
        <w:r>
          <w:rPr>
            <w:rFonts w:ascii="Arial" w:eastAsia="Times New Roman" w:hAnsi="Arial" w:cs="Arial"/>
          </w:rPr>
          <w:t xml:space="preserve">captured 41 images across the visible spectrum. The </w:t>
        </w:r>
      </w:ins>
      <w:ins w:id="606" w:author="Jocelyn Liu" w:date="2018-07-22T13:15:00Z">
        <w:r>
          <w:rPr>
            <w:rFonts w:ascii="Arial" w:eastAsia="Times New Roman" w:hAnsi="Arial" w:cs="Arial"/>
          </w:rPr>
          <w:t xml:space="preserve">image </w:t>
        </w:r>
      </w:ins>
      <w:ins w:id="607" w:author="Jocelyn Liu" w:date="2018-07-22T13:12:00Z">
        <w:r>
          <w:rPr>
            <w:rFonts w:ascii="Arial" w:eastAsia="Times New Roman" w:hAnsi="Arial" w:cs="Arial"/>
          </w:rPr>
          <w:t>frames we</w:t>
        </w:r>
      </w:ins>
      <w:ins w:id="608" w:author="Jocelyn Liu" w:date="2018-07-22T13:13:00Z">
        <w:r>
          <w:rPr>
            <w:rFonts w:ascii="Arial" w:eastAsia="Times New Roman" w:hAnsi="Arial" w:cs="Arial"/>
          </w:rPr>
          <w:t xml:space="preserve">re converted to reflectance with the determination of a reference white. </w:t>
        </w:r>
      </w:ins>
      <w:ins w:id="609" w:author="Jocelyn Liu" w:date="2018-07-18T16:42:00Z">
        <w:r w:rsidR="00FE370C">
          <w:rPr>
            <w:rFonts w:ascii="Arial" w:eastAsia="Times New Roman" w:hAnsi="Arial" w:cs="Arial"/>
          </w:rPr>
          <w:t xml:space="preserve">For each </w:t>
        </w:r>
      </w:ins>
      <w:ins w:id="610" w:author="Jocelyn Liu" w:date="2018-07-18T20:18:00Z">
        <w:r w:rsidR="00165DCC">
          <w:rPr>
            <w:rFonts w:ascii="Arial" w:eastAsia="Times New Roman" w:hAnsi="Arial" w:cs="Arial"/>
          </w:rPr>
          <w:t>vox</w:t>
        </w:r>
      </w:ins>
      <w:ins w:id="611" w:author="Jocelyn Liu" w:date="2018-07-18T16:42:00Z">
        <w:r w:rsidR="00FE370C">
          <w:rPr>
            <w:rFonts w:ascii="Arial" w:eastAsia="Times New Roman" w:hAnsi="Arial" w:cs="Arial"/>
          </w:rPr>
          <w:t xml:space="preserve">el, the </w:t>
        </w:r>
      </w:ins>
      <w:ins w:id="612" w:author="Jocelyn Liu" w:date="2018-07-18T20:45:00Z">
        <w:r w:rsidR="00500D8E">
          <w:rPr>
            <w:rFonts w:ascii="Arial" w:eastAsia="Times New Roman" w:hAnsi="Arial" w:cs="Arial"/>
          </w:rPr>
          <w:t xml:space="preserve">corresponding </w:t>
        </w:r>
      </w:ins>
      <w:ins w:id="613" w:author="Jocelyn Liu" w:date="2018-07-18T20:39:00Z">
        <w:r w:rsidR="00146DC5">
          <w:rPr>
            <w:rFonts w:ascii="Arial" w:eastAsia="Times New Roman" w:hAnsi="Arial" w:cs="Arial"/>
          </w:rPr>
          <w:t xml:space="preserve">per-pixel </w:t>
        </w:r>
      </w:ins>
      <w:ins w:id="614" w:author="Jocelyn Liu" w:date="2018-07-18T16:42:00Z">
        <w:r w:rsidR="00FE370C">
          <w:rPr>
            <w:rFonts w:ascii="Arial" w:eastAsia="Times New Roman" w:hAnsi="Arial" w:cs="Arial"/>
          </w:rPr>
          <w:t xml:space="preserve">spectral transmittance properties were </w:t>
        </w:r>
        <w:del w:id="615" w:author="jocelyn" w:date="2018-07-20T14:02:00Z">
          <w:r w:rsidR="00FE370C" w:rsidDel="002941C8">
            <w:rPr>
              <w:rFonts w:ascii="Arial" w:eastAsia="Times New Roman" w:hAnsi="Arial" w:cs="Arial"/>
            </w:rPr>
            <w:delText>measured</w:delText>
          </w:r>
        </w:del>
      </w:ins>
      <w:ins w:id="616" w:author="jocelyn" w:date="2018-07-20T14:02:00Z">
        <w:r w:rsidR="002941C8">
          <w:rPr>
            <w:rFonts w:ascii="Arial" w:eastAsia="Times New Roman" w:hAnsi="Arial" w:cs="Arial"/>
          </w:rPr>
          <w:t>determined</w:t>
        </w:r>
      </w:ins>
      <w:ins w:id="617" w:author="Jocelyn Liu" w:date="2018-07-18T16:42:00Z">
        <w:r w:rsidR="00FE370C">
          <w:rPr>
            <w:rFonts w:ascii="Arial" w:eastAsia="Times New Roman" w:hAnsi="Arial" w:cs="Arial"/>
          </w:rPr>
          <w:t xml:space="preserve"> at 41 different wavelengths </w:t>
        </w:r>
      </w:ins>
      <w:ins w:id="618" w:author="Jocelyn Liu" w:date="2018-07-18T16:46:00Z">
        <w:r w:rsidR="00612BCA">
          <w:rPr>
            <w:rFonts w:ascii="Arial" w:eastAsia="Times New Roman" w:hAnsi="Arial" w:cs="Arial"/>
          </w:rPr>
          <w:t xml:space="preserve">at a starting value of 380 nm </w:t>
        </w:r>
      </w:ins>
      <w:ins w:id="619" w:author="Jocelyn Liu" w:date="2018-07-18T16:42:00Z">
        <w:r w:rsidR="00FE370C">
          <w:rPr>
            <w:rFonts w:ascii="Arial" w:eastAsia="Times New Roman" w:hAnsi="Arial" w:cs="Arial"/>
          </w:rPr>
          <w:t xml:space="preserve">in </w:t>
        </w:r>
      </w:ins>
      <w:ins w:id="620" w:author="Jocelyn Liu" w:date="2018-07-18T16:43:00Z">
        <w:r w:rsidR="00FE370C">
          <w:rPr>
            <w:rFonts w:ascii="Arial" w:eastAsia="Times New Roman" w:hAnsi="Arial" w:cs="Arial"/>
          </w:rPr>
          <w:t xml:space="preserve">increasing </w:t>
        </w:r>
      </w:ins>
      <w:ins w:id="621" w:author="Jocelyn Liu" w:date="2018-07-18T16:42:00Z">
        <w:r w:rsidR="00FE370C">
          <w:rPr>
            <w:rFonts w:ascii="Arial" w:eastAsia="Times New Roman" w:hAnsi="Arial" w:cs="Arial"/>
          </w:rPr>
          <w:t>increments of 10 nm.</w:t>
        </w:r>
      </w:ins>
      <w:ins w:id="622" w:author="jocelyn" w:date="2018-07-20T15:27:00Z">
        <w:r w:rsidR="00940910">
          <w:rPr>
            <w:rFonts w:ascii="Arial" w:eastAsia="Times New Roman" w:hAnsi="Arial" w:cs="Arial"/>
          </w:rPr>
          <w:t xml:space="preserve"> Each image slice contains the 41 spectra of 570,544 pixels.</w:t>
        </w:r>
      </w:ins>
    </w:p>
    <w:p w14:paraId="78B58343" w14:textId="011D9222" w:rsidR="00612BCA" w:rsidRDefault="00612BCA" w:rsidP="00971A17">
      <w:pPr>
        <w:spacing w:after="0" w:line="240" w:lineRule="auto"/>
        <w:rPr>
          <w:ins w:id="623" w:author="Jocelyn Liu" w:date="2018-07-18T16:45:00Z"/>
          <w:rFonts w:ascii="Arial" w:eastAsia="Times New Roman" w:hAnsi="Arial" w:cs="Arial"/>
        </w:rPr>
      </w:pPr>
      <w:ins w:id="624" w:author="Jocelyn Liu" w:date="2018-07-18T16:45:00Z">
        <w:r>
          <w:rPr>
            <w:rFonts w:ascii="Arial" w:eastAsia="Times New Roman" w:hAnsi="Arial" w:cs="Arial"/>
          </w:rPr>
          <w:t>Each region of interest was subsequently imaged from the eight tissue samples.</w:t>
        </w:r>
      </w:ins>
    </w:p>
    <w:p w14:paraId="667BDB5F" w14:textId="21651920" w:rsidR="00612BCA" w:rsidDel="00612BCA" w:rsidRDefault="00F00020" w:rsidP="00971A17">
      <w:pPr>
        <w:spacing w:after="0" w:line="240" w:lineRule="auto"/>
        <w:rPr>
          <w:ins w:id="625" w:author="jocelyn" w:date="2018-07-17T11:17:00Z"/>
          <w:del w:id="626" w:author="Jocelyn Liu" w:date="2018-07-18T16:46:00Z"/>
          <w:rFonts w:ascii="Arial" w:eastAsia="Times New Roman" w:hAnsi="Arial" w:cs="Arial"/>
        </w:rPr>
      </w:pPr>
      <w:ins w:id="627" w:author="Jocelyn Liu" w:date="2018-07-18T17:03:00Z">
        <w:r>
          <w:rPr>
            <w:rFonts w:ascii="Arial" w:eastAsia="Times New Roman" w:hAnsi="Arial" w:cs="Arial"/>
          </w:rPr>
          <w:t>dimensions</w:t>
        </w:r>
      </w:ins>
    </w:p>
    <w:p w14:paraId="2E8471AF" w14:textId="5A8B5AD1" w:rsidR="00D40525" w:rsidDel="00612BCA" w:rsidRDefault="00D40525" w:rsidP="00D40525">
      <w:pPr>
        <w:spacing w:after="0" w:line="240" w:lineRule="auto"/>
        <w:rPr>
          <w:ins w:id="628" w:author="jocelyn" w:date="2018-07-17T11:17:00Z"/>
          <w:del w:id="629" w:author="Jocelyn Liu" w:date="2018-07-18T16:46:00Z"/>
          <w:rFonts w:ascii="Arial" w:eastAsia="Times New Roman" w:hAnsi="Arial" w:cs="Arial"/>
        </w:rPr>
      </w:pPr>
      <w:ins w:id="630" w:author="jocelyn" w:date="2018-07-17T11:19:00Z">
        <w:del w:id="631" w:author="Jocelyn Liu" w:date="2018-07-18T16:46:00Z">
          <w:r w:rsidDel="00612BCA">
            <w:rPr>
              <w:rFonts w:ascii="Arial" w:eastAsia="Times New Roman" w:hAnsi="Arial" w:cs="Arial"/>
            </w:rPr>
            <w:delText>The</w:delText>
          </w:r>
        </w:del>
      </w:ins>
      <w:ins w:id="632" w:author="jocelyn" w:date="2018-07-17T11:17:00Z">
        <w:del w:id="633" w:author="Jocelyn Liu" w:date="2018-07-18T16:46:00Z">
          <w:r w:rsidDel="00612BCA">
            <w:rPr>
              <w:rFonts w:ascii="Arial" w:eastAsia="Times New Roman" w:hAnsi="Arial" w:cs="Arial"/>
            </w:rPr>
            <w:delText xml:space="preserve"> voxel contains the </w:delText>
          </w:r>
        </w:del>
      </w:ins>
      <w:ins w:id="634" w:author="jocelyn" w:date="2018-07-17T11:18:00Z">
        <w:del w:id="635" w:author="Jocelyn Liu" w:date="2018-07-18T16:46:00Z">
          <w:r w:rsidDel="00612BCA">
            <w:rPr>
              <w:rFonts w:ascii="Arial" w:eastAsia="Times New Roman" w:hAnsi="Arial" w:cs="Arial"/>
            </w:rPr>
            <w:delText>spectral transmittance properties of a</w:delText>
          </w:r>
        </w:del>
      </w:ins>
      <w:ins w:id="636" w:author="jocelyn" w:date="2018-07-17T11:29:00Z">
        <w:del w:id="637" w:author="Jocelyn Liu" w:date="2018-07-18T16:46:00Z">
          <w:r w:rsidR="00FE184E" w:rsidDel="00612BCA">
            <w:rPr>
              <w:rFonts w:ascii="Arial" w:eastAsia="Times New Roman" w:hAnsi="Arial" w:cs="Arial"/>
            </w:rPr>
            <w:delText xml:space="preserve"> corresponding</w:delText>
          </w:r>
        </w:del>
      </w:ins>
      <w:ins w:id="638" w:author="jocelyn" w:date="2018-07-17T11:18:00Z">
        <w:del w:id="639" w:author="Jocelyn Liu" w:date="2018-07-18T16:46:00Z">
          <w:r w:rsidDel="00612BCA">
            <w:rPr>
              <w:rFonts w:ascii="Arial" w:eastAsia="Times New Roman" w:hAnsi="Arial" w:cs="Arial"/>
            </w:rPr>
            <w:delText xml:space="preserve"> tissue sample; </w:delText>
          </w:r>
        </w:del>
      </w:ins>
      <w:ins w:id="640" w:author="jocelyn" w:date="2018-07-17T11:19:00Z">
        <w:del w:id="641" w:author="Jocelyn Liu" w:date="2018-07-18T16:46:00Z">
          <w:r w:rsidDel="00612BCA">
            <w:rPr>
              <w:rFonts w:ascii="Arial" w:eastAsia="Times New Roman" w:hAnsi="Arial" w:cs="Arial"/>
            </w:rPr>
            <w:delText>each one</w:delText>
          </w:r>
        </w:del>
      </w:ins>
      <w:ins w:id="642" w:author="jocelyn" w:date="2018-07-17T11:23:00Z">
        <w:del w:id="643" w:author="Jocelyn Liu" w:date="2018-07-18T16:46:00Z">
          <w:r w:rsidR="00FE184E" w:rsidDel="00612BCA">
            <w:rPr>
              <w:rFonts w:ascii="Arial" w:eastAsia="Times New Roman" w:hAnsi="Arial" w:cs="Arial"/>
            </w:rPr>
            <w:delText xml:space="preserve"> contains the 41 spectra imaged at a starting value of 380 nm in increments of 10 nm. </w:delText>
          </w:r>
        </w:del>
      </w:ins>
    </w:p>
    <w:p w14:paraId="1E75F6A9" w14:textId="77777777" w:rsidR="00D40525" w:rsidRDefault="00D40525" w:rsidP="00971A17">
      <w:pPr>
        <w:spacing w:after="0" w:line="240" w:lineRule="auto"/>
        <w:rPr>
          <w:rFonts w:ascii="Arial" w:eastAsia="Times New Roman" w:hAnsi="Arial" w:cs="Arial"/>
        </w:rPr>
      </w:pPr>
    </w:p>
    <w:p w14:paraId="33C8EE53" w14:textId="77777777" w:rsidR="00D9578A" w:rsidRDefault="00D9578A" w:rsidP="00971A17">
      <w:pPr>
        <w:spacing w:after="0" w:line="240" w:lineRule="auto"/>
        <w:rPr>
          <w:rFonts w:ascii="Arial" w:eastAsia="Times New Roman" w:hAnsi="Arial" w:cs="Arial"/>
        </w:rPr>
      </w:pPr>
      <w:r>
        <w:rPr>
          <w:rFonts w:ascii="Arial" w:eastAsia="Times New Roman" w:hAnsi="Arial" w:cs="Arial"/>
        </w:rPr>
        <w:t>41 spectra per each voxel</w:t>
      </w:r>
    </w:p>
    <w:p w14:paraId="62289552" w14:textId="77777777" w:rsidR="00D9578A" w:rsidRDefault="00D9578A" w:rsidP="00971A17">
      <w:pPr>
        <w:spacing w:after="0" w:line="240" w:lineRule="auto"/>
        <w:rPr>
          <w:rFonts w:ascii="Arial" w:eastAsia="Times New Roman" w:hAnsi="Arial" w:cs="Arial"/>
        </w:rPr>
      </w:pPr>
      <w:r>
        <w:rPr>
          <w:rFonts w:ascii="Arial" w:eastAsia="Times New Roman" w:hAnsi="Arial" w:cs="Arial"/>
        </w:rPr>
        <w:lastRenderedPageBreak/>
        <w:t>X size</w:t>
      </w:r>
    </w:p>
    <w:p w14:paraId="61AD359E" w14:textId="77777777" w:rsidR="00D9578A" w:rsidRDefault="00D9578A" w:rsidP="00971A17">
      <w:pPr>
        <w:spacing w:after="0" w:line="240" w:lineRule="auto"/>
        <w:rPr>
          <w:rFonts w:ascii="Arial" w:eastAsia="Times New Roman" w:hAnsi="Arial" w:cs="Arial"/>
        </w:rPr>
      </w:pPr>
      <w:r>
        <w:rPr>
          <w:rFonts w:ascii="Arial" w:eastAsia="Times New Roman" w:hAnsi="Arial" w:cs="Arial"/>
        </w:rPr>
        <w:t>Y size</w:t>
      </w:r>
    </w:p>
    <w:p w14:paraId="56A0CB45" w14:textId="77777777" w:rsidR="00D9578A" w:rsidRDefault="00D9578A" w:rsidP="00971A17">
      <w:pPr>
        <w:spacing w:after="0" w:line="240" w:lineRule="auto"/>
        <w:rPr>
          <w:rFonts w:ascii="Arial" w:eastAsia="Times New Roman" w:hAnsi="Arial" w:cs="Arial"/>
        </w:rPr>
      </w:pPr>
      <w:r>
        <w:rPr>
          <w:rFonts w:ascii="Arial" w:eastAsia="Times New Roman" w:hAnsi="Arial" w:cs="Arial"/>
        </w:rPr>
        <w:t>Z size</w:t>
      </w:r>
    </w:p>
    <w:p w14:paraId="0BC2C8A9" w14:textId="40BCCDC7" w:rsidR="00D9578A" w:rsidDel="00612BCA" w:rsidRDefault="00D9578A" w:rsidP="00971A17">
      <w:pPr>
        <w:spacing w:after="0" w:line="240" w:lineRule="auto"/>
        <w:rPr>
          <w:del w:id="644" w:author="Jocelyn Liu" w:date="2018-07-18T16:49:00Z"/>
          <w:rFonts w:ascii="Arial" w:eastAsia="Times New Roman" w:hAnsi="Arial" w:cs="Arial"/>
        </w:rPr>
      </w:pPr>
      <w:del w:id="645" w:author="Jocelyn Liu" w:date="2018-07-18T16:49:00Z">
        <w:r w:rsidDel="00612BCA">
          <w:rPr>
            <w:rFonts w:ascii="Arial" w:eastAsia="Times New Roman" w:hAnsi="Arial" w:cs="Arial"/>
          </w:rPr>
          <w:delText xml:space="preserve"> </w:delText>
        </w:r>
      </w:del>
    </w:p>
    <w:p w14:paraId="01C3B8CD" w14:textId="77777777" w:rsidR="00470753" w:rsidRDefault="00470753" w:rsidP="00470753">
      <w:pPr>
        <w:pStyle w:val="Heading2"/>
      </w:pPr>
      <w:r>
        <w:t xml:space="preserve">Color Rendering Simulation </w:t>
      </w:r>
    </w:p>
    <w:p w14:paraId="03351334" w14:textId="73BE5541" w:rsidR="003B469B" w:rsidRDefault="00D9578A" w:rsidP="00971A17">
      <w:pPr>
        <w:spacing w:after="0" w:line="240" w:lineRule="auto"/>
        <w:rPr>
          <w:rFonts w:ascii="Arial" w:eastAsia="Times New Roman" w:hAnsi="Arial" w:cs="Arial"/>
        </w:rPr>
      </w:pPr>
      <w:r>
        <w:rPr>
          <w:rFonts w:ascii="Arial" w:eastAsia="Times New Roman" w:hAnsi="Arial" w:cs="Arial"/>
        </w:rPr>
        <w:t>{Overview of a WSI scanner; use the FDA guidance framework}</w:t>
      </w:r>
    </w:p>
    <w:p w14:paraId="18A40881" w14:textId="77777777" w:rsidR="00680C32" w:rsidRDefault="00D9578A">
      <w:pPr>
        <w:rPr>
          <w:ins w:id="646" w:author="jocelyn" w:date="2018-07-19T08:57:00Z"/>
          <w:rFonts w:ascii="Arial" w:eastAsia="Times New Roman" w:hAnsi="Arial" w:cs="Arial"/>
        </w:rPr>
        <w:pPrChange w:id="647" w:author="jocelyn" w:date="2018-07-19T08:57:00Z">
          <w:pPr>
            <w:spacing w:after="0" w:line="240" w:lineRule="auto"/>
          </w:pPr>
        </w:pPrChange>
      </w:pPr>
      <w:r>
        <w:rPr>
          <w:rFonts w:ascii="Arial" w:eastAsia="Times New Roman" w:hAnsi="Arial" w:cs="Arial"/>
        </w:rPr>
        <w:t>{What to provide: light source SPD (illumination field), focus field, distortion field, Bayer pattern, gamma,</w:t>
      </w:r>
      <w:del w:id="648" w:author="Jocelyn Liu" w:date="2018-07-18T14:16:00Z">
        <w:r w:rsidDel="00597C14">
          <w:rPr>
            <w:rFonts w:ascii="Arial" w:eastAsia="Times New Roman" w:hAnsi="Arial" w:cs="Arial"/>
          </w:rPr>
          <w:delText xml:space="preserve">  </w:delText>
        </w:r>
      </w:del>
      <w:r>
        <w:rPr>
          <w:rFonts w:ascii="Arial" w:eastAsia="Times New Roman" w:hAnsi="Arial" w:cs="Arial"/>
        </w:rPr>
        <w:t>}</w:t>
      </w:r>
    </w:p>
    <w:p w14:paraId="616DA2D6" w14:textId="460CDC5C" w:rsidR="00680C32" w:rsidRDefault="00680C32">
      <w:pPr>
        <w:rPr>
          <w:ins w:id="649" w:author="jocelyn" w:date="2018-07-19T08:59:00Z"/>
          <w:rFonts w:ascii="Arial" w:eastAsia="Times New Roman" w:hAnsi="Arial" w:cs="Arial"/>
        </w:rPr>
        <w:pPrChange w:id="650" w:author="jocelyn" w:date="2018-07-19T08:57:00Z">
          <w:pPr>
            <w:spacing w:after="0" w:line="240" w:lineRule="auto"/>
          </w:pPr>
        </w:pPrChange>
      </w:pPr>
      <w:ins w:id="651" w:author="jocelyn" w:date="2018-07-19T08:57:00Z">
        <w:r>
          <w:rPr>
            <w:rFonts w:ascii="Arial" w:eastAsia="Times New Roman" w:hAnsi="Arial" w:cs="Arial"/>
          </w:rPr>
          <w:t>The WSI system is grouped into two components of image acquisition and image display. A mechanical scanner controls stage configuration, movement, and control, and the slide is observed with a traditional optical microscope system. The digital sensor, an array of pixels, converts the optical return from the microscopy system into digital signals, which correspond to brightnes</w:t>
        </w:r>
      </w:ins>
      <w:ins w:id="652" w:author="jocelyn" w:date="2018-07-19T08:58:00Z">
        <w:r>
          <w:rPr>
            <w:rFonts w:ascii="Arial" w:eastAsia="Times New Roman" w:hAnsi="Arial" w:cs="Arial"/>
          </w:rPr>
          <w:t>s</w:t>
        </w:r>
      </w:ins>
      <w:ins w:id="653" w:author="jocelyn" w:date="2018-07-19T08:57:00Z">
        <w:r>
          <w:rPr>
            <w:rFonts w:ascii="Arial" w:eastAsia="Times New Roman" w:hAnsi="Arial" w:cs="Arial"/>
          </w:rPr>
          <w:t xml:space="preserve"> and color in the image.</w:t>
        </w:r>
      </w:ins>
    </w:p>
    <w:p w14:paraId="766E8F7C" w14:textId="0A836EA1" w:rsidR="00680C32" w:rsidRDefault="00680C32">
      <w:pPr>
        <w:rPr>
          <w:ins w:id="654" w:author="jocelyn" w:date="2018-07-19T08:57:00Z"/>
          <w:rFonts w:ascii="Arial" w:eastAsia="Times New Roman" w:hAnsi="Arial" w:cs="Arial"/>
        </w:rPr>
        <w:pPrChange w:id="655" w:author="jocelyn" w:date="2018-07-19T08:57:00Z">
          <w:pPr>
            <w:spacing w:after="0" w:line="240" w:lineRule="auto"/>
          </w:pPr>
        </w:pPrChange>
      </w:pPr>
      <w:ins w:id="656" w:author="jocelyn" w:date="2018-07-19T08:59:00Z">
        <w:r>
          <w:rPr>
            <w:rFonts w:ascii="Arial" w:eastAsia="Times New Roman" w:hAnsi="Arial" w:cs="Arial"/>
          </w:rPr>
          <w:t>Image processing software and image review manipulation software prepare the slide region for display.</w:t>
        </w:r>
      </w:ins>
    </w:p>
    <w:p w14:paraId="56B8B41A" w14:textId="67E6F92E" w:rsidR="00C67DB8" w:rsidDel="006E2F1C" w:rsidRDefault="00597C14">
      <w:pPr>
        <w:rPr>
          <w:del w:id="657" w:author="jocelyn" w:date="2018-07-17T14:22:00Z"/>
          <w:rFonts w:ascii="Arial" w:eastAsia="Times New Roman" w:hAnsi="Arial" w:cs="Arial"/>
          <w:color w:val="000000"/>
        </w:rPr>
        <w:pPrChange w:id="658" w:author="jocelyn" w:date="2018-07-19T08:57:00Z">
          <w:pPr>
            <w:spacing w:after="0" w:line="240" w:lineRule="auto"/>
          </w:pPr>
        </w:pPrChange>
      </w:pPr>
      <w:ins w:id="659" w:author="Jocelyn Liu" w:date="2018-07-18T14:15:00Z">
        <w:r w:rsidRPr="00680C32">
          <w:rPr>
            <w:rFonts w:ascii="Arial" w:eastAsia="Times New Roman" w:hAnsi="Arial" w:cs="Arial"/>
            <w:color w:val="000000"/>
          </w:rPr>
          <w:t xml:space="preserve">Based on the spectral data, a WSI scanner manufacturer can apply the light source, the characteristics of the camera, and the post-acquisition color processing to generate the color images expected from the WSI scanner for remote customers. </w:t>
        </w:r>
      </w:ins>
    </w:p>
    <w:p w14:paraId="13E24E2A" w14:textId="77777777" w:rsidR="006E2F1C" w:rsidRDefault="006E2F1C">
      <w:pPr>
        <w:spacing w:after="0" w:line="240" w:lineRule="auto"/>
        <w:rPr>
          <w:ins w:id="660" w:author="jocelyn" w:date="2018-07-20T12:33:00Z"/>
          <w:rFonts w:ascii="Arial" w:eastAsia="Times New Roman" w:hAnsi="Arial" w:cs="Arial"/>
          <w:color w:val="000000"/>
        </w:rPr>
      </w:pPr>
    </w:p>
    <w:p w14:paraId="284394A1" w14:textId="02E278D4" w:rsidR="008A17BE" w:rsidRDefault="006E2F1C">
      <w:pPr>
        <w:spacing w:after="0" w:line="240" w:lineRule="auto"/>
        <w:rPr>
          <w:ins w:id="661" w:author="Jocelyn Liu" w:date="2018-07-22T13:09:00Z"/>
          <w:rFonts w:ascii="Arial" w:eastAsia="Times New Roman" w:hAnsi="Arial" w:cs="Arial"/>
          <w:color w:val="000000"/>
        </w:rPr>
      </w:pPr>
      <w:ins w:id="662" w:author="jocelyn" w:date="2018-07-20T12:33:00Z">
        <w:del w:id="663" w:author="Jocelyn Liu" w:date="2018-07-22T13:10:00Z">
          <w:r w:rsidDel="008A17BE">
            <w:rPr>
              <w:rFonts w:ascii="Arial" w:eastAsia="Times New Roman" w:hAnsi="Arial" w:cs="Arial"/>
              <w:color w:val="000000"/>
            </w:rPr>
            <w:delText>Inputs include camera characteristics like exposure, demosaic, white balance, color correction, and gamma.</w:delText>
          </w:r>
        </w:del>
      </w:ins>
      <w:ins w:id="664" w:author="Jocelyn Liu" w:date="2018-07-22T13:09:00Z">
        <w:r w:rsidR="008A17BE">
          <w:rPr>
            <w:rFonts w:ascii="Arial" w:eastAsia="Times New Roman" w:hAnsi="Arial" w:cs="Arial"/>
            <w:color w:val="000000"/>
          </w:rPr>
          <w:t>The user has input ability to include camera parameters such as exposure, gain, and brightness settings.</w:t>
        </w:r>
      </w:ins>
    </w:p>
    <w:p w14:paraId="4878EC5F" w14:textId="04D406F0" w:rsidR="008A17BE" w:rsidRDefault="008A17BE">
      <w:pPr>
        <w:spacing w:after="0" w:line="240" w:lineRule="auto"/>
        <w:rPr>
          <w:ins w:id="665" w:author="Jocelyn Liu" w:date="2018-07-22T00:39:00Z"/>
          <w:rFonts w:ascii="Arial" w:eastAsia="Times New Roman" w:hAnsi="Arial" w:cs="Arial"/>
          <w:color w:val="000000"/>
        </w:rPr>
      </w:pPr>
      <w:proofErr w:type="spellStart"/>
      <w:ins w:id="666" w:author="Jocelyn Liu" w:date="2018-07-22T13:10:00Z">
        <w:r>
          <w:rPr>
            <w:rFonts w:ascii="Arial" w:eastAsia="Times New Roman" w:hAnsi="Arial" w:cs="Arial"/>
            <w:color w:val="000000"/>
          </w:rPr>
          <w:t>Demosaic</w:t>
        </w:r>
        <w:proofErr w:type="spellEnd"/>
        <w:r>
          <w:rPr>
            <w:rFonts w:ascii="Arial" w:eastAsia="Times New Roman" w:hAnsi="Arial" w:cs="Arial"/>
            <w:color w:val="000000"/>
          </w:rPr>
          <w:t>, white balance, gamma</w:t>
        </w:r>
      </w:ins>
    </w:p>
    <w:p w14:paraId="661EDD97" w14:textId="251612CA" w:rsidR="007E3CE9" w:rsidRDefault="007E3CE9">
      <w:pPr>
        <w:spacing w:after="0" w:line="240" w:lineRule="auto"/>
        <w:rPr>
          <w:ins w:id="667" w:author="jocelyn" w:date="2018-07-20T12:33:00Z"/>
          <w:rFonts w:ascii="Arial" w:eastAsia="Times New Roman" w:hAnsi="Arial" w:cs="Arial"/>
          <w:color w:val="000000"/>
        </w:rPr>
      </w:pPr>
      <w:ins w:id="668" w:author="Jocelyn Liu" w:date="2018-07-22T00:39:00Z">
        <w:r>
          <w:rPr>
            <w:rFonts w:ascii="Arial" w:eastAsia="Times New Roman" w:hAnsi="Arial" w:cs="Arial"/>
            <w:color w:val="000000"/>
          </w:rPr>
          <w:t xml:space="preserve">The user can also adjust post-acquisition color correction properties as desired. </w:t>
        </w:r>
      </w:ins>
    </w:p>
    <w:p w14:paraId="23C3B096" w14:textId="37AE863E" w:rsidR="006E2F1C" w:rsidRPr="00680C32" w:rsidRDefault="006E2F1C">
      <w:pPr>
        <w:spacing w:after="0" w:line="240" w:lineRule="auto"/>
        <w:rPr>
          <w:ins w:id="669" w:author="jocelyn" w:date="2018-07-20T12:33:00Z"/>
          <w:rFonts w:ascii="Arial" w:eastAsia="Times New Roman" w:hAnsi="Arial" w:cs="Arial"/>
        </w:rPr>
      </w:pPr>
      <w:ins w:id="670" w:author="jocelyn" w:date="2018-07-20T12:35:00Z">
        <w:r>
          <w:rPr>
            <w:rFonts w:ascii="Arial" w:eastAsia="Times New Roman" w:hAnsi="Arial" w:cs="Arial"/>
            <w:color w:val="000000"/>
          </w:rPr>
          <w:t>The simulator g</w:t>
        </w:r>
        <w:r w:rsidR="00B8772A">
          <w:rPr>
            <w:rFonts w:ascii="Arial" w:eastAsia="Times New Roman" w:hAnsi="Arial" w:cs="Arial"/>
            <w:color w:val="000000"/>
          </w:rPr>
          <w:t xml:space="preserve">enerates an </w:t>
        </w:r>
      </w:ins>
      <w:proofErr w:type="spellStart"/>
      <w:ins w:id="671" w:author="jocelyn" w:date="2018-07-20T13:10:00Z">
        <w:r w:rsidR="00B11947">
          <w:rPr>
            <w:rFonts w:ascii="Arial" w:eastAsia="Times New Roman" w:hAnsi="Arial" w:cs="Arial"/>
            <w:color w:val="000000"/>
          </w:rPr>
          <w:t>ouput</w:t>
        </w:r>
        <w:proofErr w:type="spellEnd"/>
        <w:r w:rsidR="00B11947">
          <w:rPr>
            <w:rFonts w:ascii="Arial" w:eastAsia="Times New Roman" w:hAnsi="Arial" w:cs="Arial"/>
            <w:color w:val="000000"/>
          </w:rPr>
          <w:t xml:space="preserve"> image</w:t>
        </w:r>
      </w:ins>
      <w:ins w:id="672" w:author="jocelyn" w:date="2018-07-20T12:35:00Z">
        <w:r w:rsidR="00B8772A">
          <w:rPr>
            <w:rFonts w:ascii="Arial" w:eastAsia="Times New Roman" w:hAnsi="Arial" w:cs="Arial"/>
            <w:color w:val="000000"/>
          </w:rPr>
          <w:t xml:space="preserve"> that provides the</w:t>
        </w:r>
      </w:ins>
      <w:ins w:id="673" w:author="Jocelyn Liu" w:date="2018-07-22T00:39:00Z">
        <w:r w:rsidR="007E3CE9">
          <w:rPr>
            <w:rFonts w:ascii="Arial" w:eastAsia="Times New Roman" w:hAnsi="Arial" w:cs="Arial"/>
            <w:color w:val="000000"/>
          </w:rPr>
          <w:t xml:space="preserve"> user with</w:t>
        </w:r>
      </w:ins>
      <w:ins w:id="674" w:author="jocelyn" w:date="2018-07-20T12:35:00Z">
        <w:r w:rsidR="00B8772A">
          <w:rPr>
            <w:rFonts w:ascii="Arial" w:eastAsia="Times New Roman" w:hAnsi="Arial" w:cs="Arial"/>
            <w:color w:val="000000"/>
          </w:rPr>
          <w:t xml:space="preserve"> </w:t>
        </w:r>
        <w:del w:id="675" w:author="Jocelyn Liu" w:date="2018-07-22T18:09:00Z">
          <w:r w:rsidR="00B8772A" w:rsidDel="004C6114">
            <w:rPr>
              <w:rFonts w:ascii="Arial" w:eastAsia="Times New Roman" w:hAnsi="Arial" w:cs="Arial"/>
              <w:color w:val="000000"/>
            </w:rPr>
            <w:delText>color truth</w:delText>
          </w:r>
        </w:del>
      </w:ins>
      <w:ins w:id="676" w:author="Jocelyn Liu" w:date="2018-07-22T18:09:00Z">
        <w:r w:rsidR="004C6114">
          <w:rPr>
            <w:rFonts w:ascii="Arial" w:eastAsia="Times New Roman" w:hAnsi="Arial" w:cs="Arial"/>
            <w:color w:val="000000"/>
          </w:rPr>
          <w:t>standard scanner image.</w:t>
        </w:r>
      </w:ins>
    </w:p>
    <w:p w14:paraId="1205B287" w14:textId="4388D774" w:rsidR="00D9578A" w:rsidRDefault="00D9578A">
      <w:pPr>
        <w:rPr>
          <w:ins w:id="677" w:author="Cheng, Wei-Chung" w:date="2018-07-16T13:20:00Z"/>
        </w:rPr>
        <w:pPrChange w:id="678" w:author="jocelyn" w:date="2018-07-19T08:57:00Z">
          <w:pPr>
            <w:spacing w:after="0" w:line="240" w:lineRule="auto"/>
          </w:pPr>
        </w:pPrChange>
      </w:pPr>
    </w:p>
    <w:p w14:paraId="1C59021D" w14:textId="71A2EA5C" w:rsidR="00971A17" w:rsidRPr="00307957" w:rsidRDefault="00B156F2">
      <w:pPr>
        <w:pStyle w:val="Heading1"/>
        <w:pPrChange w:id="679" w:author="Cheng, Wei-Chung" w:date="2018-07-16T12:19:00Z">
          <w:pPr>
            <w:spacing w:after="0" w:line="240" w:lineRule="auto"/>
          </w:pPr>
        </w:pPrChange>
      </w:pPr>
      <w:r w:rsidRPr="00307957">
        <w:t>RESULTS AND DISCUSSIONS</w:t>
      </w:r>
    </w:p>
    <w:p w14:paraId="4A453FBE" w14:textId="556B90F3" w:rsidR="00BB60C4" w:rsidRDefault="00F133CF" w:rsidP="00971A17">
      <w:pPr>
        <w:spacing w:after="0" w:line="240" w:lineRule="auto"/>
        <w:rPr>
          <w:ins w:id="680" w:author="Jocelyn Liu" w:date="2018-07-22T14:49:00Z"/>
          <w:rFonts w:ascii="Arial" w:eastAsia="Times New Roman" w:hAnsi="Arial" w:cs="Arial"/>
        </w:rPr>
      </w:pPr>
      <w:ins w:id="681" w:author="Jocelyn Liu" w:date="2018-07-21T19:02:00Z">
        <w:r>
          <w:rPr>
            <w:rFonts w:ascii="Arial" w:eastAsia="Times New Roman" w:hAnsi="Arial" w:cs="Arial"/>
          </w:rPr>
          <w:t xml:space="preserve">Each pixel </w:t>
        </w:r>
      </w:ins>
      <w:ins w:id="682" w:author="Jocelyn Liu" w:date="2018-07-21T19:12:00Z">
        <w:r w:rsidR="00033A13">
          <w:rPr>
            <w:rFonts w:ascii="Arial" w:eastAsia="Times New Roman" w:hAnsi="Arial" w:cs="Arial"/>
          </w:rPr>
          <w:t xml:space="preserve">in the database </w:t>
        </w:r>
      </w:ins>
      <w:ins w:id="683" w:author="Jocelyn Liu" w:date="2018-07-21T19:02:00Z">
        <w:r>
          <w:rPr>
            <w:rFonts w:ascii="Arial" w:eastAsia="Times New Roman" w:hAnsi="Arial" w:cs="Arial"/>
          </w:rPr>
          <w:t xml:space="preserve">was </w:t>
        </w:r>
      </w:ins>
      <w:ins w:id="684" w:author="Jocelyn Liu" w:date="2018-07-21T19:04:00Z">
        <w:r w:rsidR="00033A13">
          <w:rPr>
            <w:rFonts w:ascii="Arial" w:eastAsia="Times New Roman" w:hAnsi="Arial" w:cs="Arial"/>
          </w:rPr>
          <w:t>plotted</w:t>
        </w:r>
      </w:ins>
      <w:ins w:id="685" w:author="Jocelyn Liu" w:date="2018-07-21T19:02:00Z">
        <w:r>
          <w:rPr>
            <w:rFonts w:ascii="Arial" w:eastAsia="Times New Roman" w:hAnsi="Arial" w:cs="Arial"/>
          </w:rPr>
          <w:t xml:space="preserve"> into the </w:t>
        </w:r>
      </w:ins>
      <w:ins w:id="686" w:author="Jocelyn Liu" w:date="2018-07-21T19:13:00Z">
        <w:r w:rsidR="00033A13">
          <w:rPr>
            <w:rFonts w:ascii="Arial" w:eastAsia="Times New Roman" w:hAnsi="Arial" w:cs="Arial"/>
          </w:rPr>
          <w:t xml:space="preserve">1976 </w:t>
        </w:r>
        <w:r w:rsidR="00033A13" w:rsidRPr="00033A13">
          <w:rPr>
            <w:rFonts w:ascii="Arial" w:eastAsia="Times New Roman" w:hAnsi="Arial" w:cs="Arial"/>
            <w:i/>
            <w:rPrChange w:id="687" w:author="Jocelyn Liu" w:date="2018-07-21T19:13:00Z">
              <w:rPr>
                <w:rFonts w:ascii="Arial" w:eastAsia="Times New Roman" w:hAnsi="Arial" w:cs="Arial"/>
              </w:rPr>
            </w:rPrChange>
          </w:rPr>
          <w:t>CIE</w:t>
        </w:r>
        <w:r w:rsidR="00033A13">
          <w:rPr>
            <w:rFonts w:ascii="Arial" w:eastAsia="Times New Roman" w:hAnsi="Arial" w:cs="Arial"/>
            <w:i/>
          </w:rPr>
          <w:t xml:space="preserve">L*a*b* </w:t>
        </w:r>
      </w:ins>
      <w:ins w:id="688" w:author="Jocelyn Liu" w:date="2018-07-21T19:03:00Z">
        <w:r w:rsidRPr="00033A13">
          <w:rPr>
            <w:rFonts w:ascii="Arial" w:eastAsia="Times New Roman" w:hAnsi="Arial" w:cs="Arial"/>
            <w:i/>
            <w:rPrChange w:id="689" w:author="Jocelyn Liu" w:date="2018-07-21T19:13:00Z">
              <w:rPr>
                <w:rFonts w:ascii="Arial" w:eastAsia="Times New Roman" w:hAnsi="Arial" w:cs="Arial"/>
              </w:rPr>
            </w:rPrChange>
          </w:rPr>
          <w:t>color</w:t>
        </w:r>
        <w:r>
          <w:rPr>
            <w:rFonts w:ascii="Arial" w:eastAsia="Times New Roman" w:hAnsi="Arial" w:cs="Arial"/>
          </w:rPr>
          <w:t xml:space="preserve"> space, and a </w:t>
        </w:r>
        <w:r w:rsidR="00033A13">
          <w:rPr>
            <w:rFonts w:ascii="Arial" w:eastAsia="Times New Roman" w:hAnsi="Arial" w:cs="Arial"/>
          </w:rPr>
          <w:t>principal component analysis</w:t>
        </w:r>
      </w:ins>
      <w:ins w:id="690" w:author="Jocelyn Liu" w:date="2018-07-21T19:04:00Z">
        <w:r w:rsidR="00033A13">
          <w:rPr>
            <w:rFonts w:ascii="Arial" w:eastAsia="Times New Roman" w:hAnsi="Arial" w:cs="Arial"/>
          </w:rPr>
          <w:t xml:space="preserve"> (PCA)</w:t>
        </w:r>
      </w:ins>
      <w:ins w:id="691" w:author="Jocelyn Liu" w:date="2018-07-21T19:06:00Z">
        <w:r w:rsidR="00033A13">
          <w:rPr>
            <w:rFonts w:ascii="Arial" w:eastAsia="Times New Roman" w:hAnsi="Arial" w:cs="Arial"/>
          </w:rPr>
          <w:t xml:space="preserve"> was conducted to </w:t>
        </w:r>
      </w:ins>
      <w:ins w:id="692" w:author="Jocelyn Liu" w:date="2018-07-21T19:21:00Z">
        <w:r w:rsidR="0097691A">
          <w:rPr>
            <w:rFonts w:ascii="Arial" w:eastAsia="Times New Roman" w:hAnsi="Arial" w:cs="Arial"/>
          </w:rPr>
          <w:t xml:space="preserve">quantitatively evaluate the distribution. </w:t>
        </w:r>
      </w:ins>
      <w:ins w:id="693" w:author="Jocelyn Liu" w:date="2018-07-22T00:31:00Z">
        <w:r w:rsidR="00821515">
          <w:rPr>
            <w:rFonts w:ascii="Arial" w:eastAsia="Times New Roman" w:hAnsi="Arial" w:cs="Arial"/>
          </w:rPr>
          <w:t xml:space="preserve">PCA </w:t>
        </w:r>
        <w:r w:rsidR="007E3CE9">
          <w:rPr>
            <w:rFonts w:ascii="Arial" w:eastAsia="Times New Roman" w:hAnsi="Arial" w:cs="Arial"/>
          </w:rPr>
          <w:t>is a common tool in the field of spectral imaging</w:t>
        </w:r>
      </w:ins>
      <w:ins w:id="694" w:author="Jocelyn Liu" w:date="2018-07-22T00:33:00Z">
        <w:r w:rsidR="007E3CE9">
          <w:rPr>
            <w:rFonts w:ascii="Arial" w:eastAsia="Times New Roman" w:hAnsi="Arial" w:cs="Arial"/>
          </w:rPr>
          <w:t>, especially for purposes of data reduction</w:t>
        </w:r>
      </w:ins>
      <w:ins w:id="695" w:author="Jocelyn Liu" w:date="2018-07-22T00:31:00Z">
        <w:r w:rsidR="007E3CE9">
          <w:rPr>
            <w:rFonts w:ascii="Arial" w:eastAsia="Times New Roman" w:hAnsi="Arial" w:cs="Arial"/>
          </w:rPr>
          <w:t xml:space="preserve"> [11]</w:t>
        </w:r>
      </w:ins>
      <w:ins w:id="696" w:author="Jocelyn Liu" w:date="2018-07-22T00:33:00Z">
        <w:r w:rsidR="007E3CE9">
          <w:rPr>
            <w:rFonts w:ascii="Arial" w:eastAsia="Times New Roman" w:hAnsi="Arial" w:cs="Arial"/>
          </w:rPr>
          <w:t>.</w:t>
        </w:r>
      </w:ins>
    </w:p>
    <w:p w14:paraId="1AA48AD4" w14:textId="77777777" w:rsidR="00995B0E" w:rsidRDefault="00995B0E" w:rsidP="00971A17">
      <w:pPr>
        <w:spacing w:after="0" w:line="240" w:lineRule="auto"/>
        <w:rPr>
          <w:ins w:id="697" w:author="Jocelyn Liu" w:date="2018-07-22T14:46:00Z"/>
          <w:rFonts w:ascii="Arial" w:eastAsia="Times New Roman" w:hAnsi="Arial" w:cs="Arial"/>
        </w:rPr>
      </w:pPr>
    </w:p>
    <w:tbl>
      <w:tblPr>
        <w:tblStyle w:val="TableGrid"/>
        <w:tblW w:w="11700" w:type="dxa"/>
        <w:tblInd w:w="-1062" w:type="dxa"/>
        <w:tblLayout w:type="fixed"/>
        <w:tblLook w:val="04A0" w:firstRow="1" w:lastRow="0" w:firstColumn="1" w:lastColumn="0" w:noHBand="0" w:noVBand="1"/>
        <w:tblPrChange w:id="698" w:author="Jocelyn Liu" w:date="2018-07-22T15:47:00Z">
          <w:tblPr>
            <w:tblStyle w:val="TableGrid"/>
            <w:tblW w:w="11597" w:type="dxa"/>
            <w:tblInd w:w="-1062" w:type="dxa"/>
            <w:tblLayout w:type="fixed"/>
            <w:tblLook w:val="04A0" w:firstRow="1" w:lastRow="0" w:firstColumn="1" w:lastColumn="0" w:noHBand="0" w:noVBand="1"/>
          </w:tblPr>
        </w:tblPrChange>
      </w:tblPr>
      <w:tblGrid>
        <w:gridCol w:w="760"/>
        <w:gridCol w:w="688"/>
        <w:gridCol w:w="634"/>
        <w:gridCol w:w="724"/>
        <w:gridCol w:w="618"/>
        <w:gridCol w:w="660"/>
        <w:gridCol w:w="609"/>
        <w:gridCol w:w="770"/>
        <w:gridCol w:w="567"/>
        <w:gridCol w:w="720"/>
        <w:gridCol w:w="640"/>
        <w:gridCol w:w="819"/>
        <w:gridCol w:w="637"/>
        <w:gridCol w:w="768"/>
        <w:gridCol w:w="736"/>
        <w:gridCol w:w="630"/>
        <w:gridCol w:w="720"/>
        <w:tblGridChange w:id="699">
          <w:tblGrid>
            <w:gridCol w:w="724"/>
            <w:gridCol w:w="724"/>
            <w:gridCol w:w="634"/>
            <w:gridCol w:w="724"/>
            <w:gridCol w:w="618"/>
            <w:gridCol w:w="660"/>
            <w:gridCol w:w="609"/>
            <w:gridCol w:w="770"/>
            <w:gridCol w:w="637"/>
            <w:gridCol w:w="702"/>
            <w:gridCol w:w="588"/>
            <w:gridCol w:w="819"/>
            <w:gridCol w:w="637"/>
            <w:gridCol w:w="768"/>
            <w:gridCol w:w="637"/>
            <w:gridCol w:w="702"/>
            <w:gridCol w:w="637"/>
            <w:gridCol w:w="7"/>
          </w:tblGrid>
        </w:tblGridChange>
      </w:tblGrid>
      <w:tr w:rsidR="002418CF" w:rsidRPr="006F35F9" w14:paraId="03DE71B7" w14:textId="19288302" w:rsidTr="002418CF">
        <w:trPr>
          <w:trHeight w:val="232"/>
          <w:ins w:id="700" w:author="Jocelyn Liu" w:date="2018-07-22T14:47:00Z"/>
          <w:trPrChange w:id="701" w:author="Jocelyn Liu" w:date="2018-07-22T15:47:00Z">
            <w:trPr>
              <w:trHeight w:val="232"/>
            </w:trPr>
          </w:trPrChange>
        </w:trPr>
        <w:tc>
          <w:tcPr>
            <w:tcW w:w="760" w:type="dxa"/>
            <w:tcMar>
              <w:left w:w="58" w:type="dxa"/>
              <w:right w:w="58" w:type="dxa"/>
            </w:tcMar>
            <w:tcPrChange w:id="702" w:author="Jocelyn Liu" w:date="2018-07-22T15:47:00Z">
              <w:tcPr>
                <w:tcW w:w="725" w:type="dxa"/>
              </w:tcPr>
            </w:tcPrChange>
          </w:tcPr>
          <w:p w14:paraId="6094E953" w14:textId="4C259811" w:rsidR="0066117C" w:rsidRPr="002418CF" w:rsidRDefault="0066117C" w:rsidP="00971A17">
            <w:pPr>
              <w:rPr>
                <w:ins w:id="703" w:author="Jocelyn Liu" w:date="2018-07-22T14:47:00Z"/>
                <w:rFonts w:ascii="Arial" w:eastAsia="Times New Roman" w:hAnsi="Arial" w:cs="Arial"/>
                <w:sz w:val="14"/>
                <w:szCs w:val="14"/>
                <w:rPrChange w:id="704" w:author="Jocelyn Liu" w:date="2018-07-22T15:45:00Z">
                  <w:rPr>
                    <w:ins w:id="705" w:author="Jocelyn Liu" w:date="2018-07-22T14:47:00Z"/>
                    <w:rFonts w:ascii="Arial" w:eastAsia="Times New Roman" w:hAnsi="Arial" w:cs="Arial"/>
                  </w:rPr>
                </w:rPrChange>
              </w:rPr>
            </w:pPr>
          </w:p>
        </w:tc>
        <w:tc>
          <w:tcPr>
            <w:tcW w:w="1322" w:type="dxa"/>
            <w:gridSpan w:val="2"/>
            <w:tcMar>
              <w:left w:w="58" w:type="dxa"/>
              <w:right w:w="58" w:type="dxa"/>
            </w:tcMar>
            <w:tcPrChange w:id="706" w:author="Jocelyn Liu" w:date="2018-07-22T15:47:00Z">
              <w:tcPr>
                <w:tcW w:w="1360" w:type="dxa"/>
                <w:gridSpan w:val="2"/>
              </w:tcPr>
            </w:tcPrChange>
          </w:tcPr>
          <w:p w14:paraId="0FA1E7E7" w14:textId="4BDD8C61" w:rsidR="0066117C" w:rsidRPr="002418CF" w:rsidRDefault="0066117C" w:rsidP="00971A17">
            <w:pPr>
              <w:rPr>
                <w:ins w:id="707" w:author="Jocelyn Liu" w:date="2018-07-22T15:05:00Z"/>
                <w:rFonts w:ascii="Arial" w:eastAsia="Times New Roman" w:hAnsi="Arial" w:cs="Arial"/>
                <w:sz w:val="14"/>
                <w:szCs w:val="14"/>
                <w:rPrChange w:id="708" w:author="Jocelyn Liu" w:date="2018-07-22T15:45:00Z">
                  <w:rPr>
                    <w:ins w:id="709" w:author="Jocelyn Liu" w:date="2018-07-22T15:05:00Z"/>
                    <w:rFonts w:ascii="Arial" w:eastAsia="Times New Roman" w:hAnsi="Arial" w:cs="Arial"/>
                    <w:sz w:val="18"/>
                  </w:rPr>
                </w:rPrChange>
              </w:rPr>
            </w:pPr>
            <w:ins w:id="710" w:author="Jocelyn Liu" w:date="2018-07-22T14:49:00Z">
              <w:r w:rsidRPr="002418CF">
                <w:rPr>
                  <w:rFonts w:ascii="Arial" w:eastAsia="Times New Roman" w:hAnsi="Arial" w:cs="Arial"/>
                  <w:sz w:val="14"/>
                  <w:szCs w:val="14"/>
                  <w:rPrChange w:id="711" w:author="Jocelyn Liu" w:date="2018-07-22T15:45:00Z">
                    <w:rPr>
                      <w:rFonts w:ascii="Arial" w:eastAsia="Times New Roman" w:hAnsi="Arial" w:cs="Arial"/>
                    </w:rPr>
                  </w:rPrChange>
                </w:rPr>
                <w:t>Uterine</w:t>
              </w:r>
            </w:ins>
          </w:p>
        </w:tc>
        <w:tc>
          <w:tcPr>
            <w:tcW w:w="1342" w:type="dxa"/>
            <w:gridSpan w:val="2"/>
            <w:tcMar>
              <w:left w:w="58" w:type="dxa"/>
              <w:right w:w="58" w:type="dxa"/>
            </w:tcMar>
            <w:tcPrChange w:id="712" w:author="Jocelyn Liu" w:date="2018-07-22T15:47:00Z">
              <w:tcPr>
                <w:tcW w:w="1344" w:type="dxa"/>
                <w:gridSpan w:val="2"/>
              </w:tcPr>
            </w:tcPrChange>
          </w:tcPr>
          <w:p w14:paraId="7083E0A6" w14:textId="68910723" w:rsidR="0066117C" w:rsidRPr="002418CF" w:rsidRDefault="0066117C" w:rsidP="00971A17">
            <w:pPr>
              <w:rPr>
                <w:ins w:id="713" w:author="Jocelyn Liu" w:date="2018-07-22T15:05:00Z"/>
                <w:rFonts w:ascii="Arial" w:eastAsia="Times New Roman" w:hAnsi="Arial" w:cs="Arial"/>
                <w:sz w:val="14"/>
                <w:szCs w:val="14"/>
                <w:rPrChange w:id="714" w:author="Jocelyn Liu" w:date="2018-07-22T15:45:00Z">
                  <w:rPr>
                    <w:ins w:id="715" w:author="Jocelyn Liu" w:date="2018-07-22T15:05:00Z"/>
                    <w:rFonts w:ascii="Arial" w:eastAsia="Times New Roman" w:hAnsi="Arial" w:cs="Arial"/>
                    <w:sz w:val="18"/>
                  </w:rPr>
                </w:rPrChange>
              </w:rPr>
            </w:pPr>
            <w:ins w:id="716" w:author="Jocelyn Liu" w:date="2018-07-22T14:49:00Z">
              <w:r w:rsidRPr="002418CF">
                <w:rPr>
                  <w:rFonts w:ascii="Arial" w:eastAsia="Times New Roman" w:hAnsi="Arial" w:cs="Arial"/>
                  <w:sz w:val="14"/>
                  <w:szCs w:val="14"/>
                  <w:rPrChange w:id="717" w:author="Jocelyn Liu" w:date="2018-07-22T15:45:00Z">
                    <w:rPr>
                      <w:rFonts w:ascii="Arial" w:eastAsia="Times New Roman" w:hAnsi="Arial" w:cs="Arial"/>
                    </w:rPr>
                  </w:rPrChange>
                </w:rPr>
                <w:t>Lung</w:t>
              </w:r>
            </w:ins>
          </w:p>
        </w:tc>
        <w:tc>
          <w:tcPr>
            <w:tcW w:w="1269" w:type="dxa"/>
            <w:gridSpan w:val="2"/>
            <w:tcMar>
              <w:left w:w="58" w:type="dxa"/>
              <w:right w:w="58" w:type="dxa"/>
            </w:tcMar>
            <w:tcPrChange w:id="718" w:author="Jocelyn Liu" w:date="2018-07-22T15:47:00Z">
              <w:tcPr>
                <w:tcW w:w="1270" w:type="dxa"/>
                <w:gridSpan w:val="2"/>
              </w:tcPr>
            </w:tcPrChange>
          </w:tcPr>
          <w:p w14:paraId="6DD4DE4B" w14:textId="14F2ABD7" w:rsidR="0066117C" w:rsidRPr="002418CF" w:rsidRDefault="0066117C" w:rsidP="00971A17">
            <w:pPr>
              <w:rPr>
                <w:ins w:id="719" w:author="Jocelyn Liu" w:date="2018-07-22T15:05:00Z"/>
                <w:rFonts w:ascii="Arial" w:eastAsia="Times New Roman" w:hAnsi="Arial" w:cs="Arial"/>
                <w:sz w:val="14"/>
                <w:szCs w:val="14"/>
                <w:rPrChange w:id="720" w:author="Jocelyn Liu" w:date="2018-07-22T15:45:00Z">
                  <w:rPr>
                    <w:ins w:id="721" w:author="Jocelyn Liu" w:date="2018-07-22T15:05:00Z"/>
                    <w:rFonts w:ascii="Arial" w:eastAsia="Times New Roman" w:hAnsi="Arial" w:cs="Arial"/>
                    <w:sz w:val="18"/>
                  </w:rPr>
                </w:rPrChange>
              </w:rPr>
            </w:pPr>
            <w:ins w:id="722" w:author="Jocelyn Liu" w:date="2018-07-22T14:49:00Z">
              <w:r w:rsidRPr="002418CF">
                <w:rPr>
                  <w:rFonts w:ascii="Arial" w:eastAsia="Times New Roman" w:hAnsi="Arial" w:cs="Arial"/>
                  <w:sz w:val="14"/>
                  <w:szCs w:val="14"/>
                  <w:rPrChange w:id="723" w:author="Jocelyn Liu" w:date="2018-07-22T15:45:00Z">
                    <w:rPr>
                      <w:rFonts w:ascii="Arial" w:eastAsia="Times New Roman" w:hAnsi="Arial" w:cs="Arial"/>
                    </w:rPr>
                  </w:rPrChange>
                </w:rPr>
                <w:t>Liver</w:t>
              </w:r>
            </w:ins>
          </w:p>
        </w:tc>
        <w:tc>
          <w:tcPr>
            <w:tcW w:w="1337" w:type="dxa"/>
            <w:gridSpan w:val="2"/>
            <w:tcMar>
              <w:left w:w="58" w:type="dxa"/>
              <w:right w:w="58" w:type="dxa"/>
            </w:tcMar>
            <w:tcPrChange w:id="724" w:author="Jocelyn Liu" w:date="2018-07-22T15:47:00Z">
              <w:tcPr>
                <w:tcW w:w="1407" w:type="dxa"/>
                <w:gridSpan w:val="2"/>
              </w:tcPr>
            </w:tcPrChange>
          </w:tcPr>
          <w:p w14:paraId="1B2048C5" w14:textId="0136D8A4" w:rsidR="0066117C" w:rsidRPr="002418CF" w:rsidRDefault="0066117C" w:rsidP="00971A17">
            <w:pPr>
              <w:rPr>
                <w:ins w:id="725" w:author="Jocelyn Liu" w:date="2018-07-22T15:05:00Z"/>
                <w:rFonts w:ascii="Arial" w:eastAsia="Times New Roman" w:hAnsi="Arial" w:cs="Arial"/>
                <w:sz w:val="14"/>
                <w:szCs w:val="14"/>
                <w:rPrChange w:id="726" w:author="Jocelyn Liu" w:date="2018-07-22T15:45:00Z">
                  <w:rPr>
                    <w:ins w:id="727" w:author="Jocelyn Liu" w:date="2018-07-22T15:05:00Z"/>
                    <w:rFonts w:ascii="Arial" w:eastAsia="Times New Roman" w:hAnsi="Arial" w:cs="Arial"/>
                    <w:sz w:val="18"/>
                  </w:rPr>
                </w:rPrChange>
              </w:rPr>
            </w:pPr>
            <w:ins w:id="728" w:author="Jocelyn Liu" w:date="2018-07-22T14:49:00Z">
              <w:r w:rsidRPr="002418CF">
                <w:rPr>
                  <w:rFonts w:ascii="Arial" w:eastAsia="Times New Roman" w:hAnsi="Arial" w:cs="Arial"/>
                  <w:sz w:val="14"/>
                  <w:szCs w:val="14"/>
                  <w:rPrChange w:id="729" w:author="Jocelyn Liu" w:date="2018-07-22T15:45:00Z">
                    <w:rPr>
                      <w:rFonts w:ascii="Arial" w:eastAsia="Times New Roman" w:hAnsi="Arial" w:cs="Arial"/>
                    </w:rPr>
                  </w:rPrChange>
                </w:rPr>
                <w:t>Kidney</w:t>
              </w:r>
            </w:ins>
          </w:p>
        </w:tc>
        <w:tc>
          <w:tcPr>
            <w:tcW w:w="1360" w:type="dxa"/>
            <w:gridSpan w:val="2"/>
            <w:tcMar>
              <w:left w:w="58" w:type="dxa"/>
              <w:right w:w="58" w:type="dxa"/>
            </w:tcMar>
            <w:tcPrChange w:id="730" w:author="Jocelyn Liu" w:date="2018-07-22T15:47:00Z">
              <w:tcPr>
                <w:tcW w:w="1290" w:type="dxa"/>
                <w:gridSpan w:val="2"/>
              </w:tcPr>
            </w:tcPrChange>
          </w:tcPr>
          <w:p w14:paraId="53103D28" w14:textId="34D106EE" w:rsidR="0066117C" w:rsidRPr="002418CF" w:rsidRDefault="0066117C" w:rsidP="00971A17">
            <w:pPr>
              <w:rPr>
                <w:ins w:id="731" w:author="Jocelyn Liu" w:date="2018-07-22T15:05:00Z"/>
                <w:rFonts w:ascii="Arial" w:eastAsia="Times New Roman" w:hAnsi="Arial" w:cs="Arial"/>
                <w:sz w:val="14"/>
                <w:szCs w:val="14"/>
                <w:rPrChange w:id="732" w:author="Jocelyn Liu" w:date="2018-07-22T15:45:00Z">
                  <w:rPr>
                    <w:ins w:id="733" w:author="Jocelyn Liu" w:date="2018-07-22T15:05:00Z"/>
                    <w:rFonts w:ascii="Arial" w:eastAsia="Times New Roman" w:hAnsi="Arial" w:cs="Arial"/>
                    <w:sz w:val="18"/>
                  </w:rPr>
                </w:rPrChange>
              </w:rPr>
            </w:pPr>
            <w:ins w:id="734" w:author="Jocelyn Liu" w:date="2018-07-22T14:48:00Z">
              <w:r w:rsidRPr="002418CF">
                <w:rPr>
                  <w:rFonts w:ascii="Arial" w:eastAsia="Times New Roman" w:hAnsi="Arial" w:cs="Arial"/>
                  <w:sz w:val="14"/>
                  <w:szCs w:val="14"/>
                  <w:rPrChange w:id="735" w:author="Jocelyn Liu" w:date="2018-07-22T15:45:00Z">
                    <w:rPr>
                      <w:rFonts w:ascii="Arial" w:eastAsia="Times New Roman" w:hAnsi="Arial" w:cs="Arial"/>
                    </w:rPr>
                  </w:rPrChange>
                </w:rPr>
                <w:t>Colon</w:t>
              </w:r>
            </w:ins>
          </w:p>
        </w:tc>
        <w:tc>
          <w:tcPr>
            <w:tcW w:w="1456" w:type="dxa"/>
            <w:gridSpan w:val="2"/>
            <w:tcMar>
              <w:left w:w="58" w:type="dxa"/>
              <w:right w:w="58" w:type="dxa"/>
            </w:tcMar>
            <w:tcPrChange w:id="736" w:author="Jocelyn Liu" w:date="2018-07-22T15:47:00Z">
              <w:tcPr>
                <w:tcW w:w="1456" w:type="dxa"/>
                <w:gridSpan w:val="2"/>
              </w:tcPr>
            </w:tcPrChange>
          </w:tcPr>
          <w:p w14:paraId="1BA359E0" w14:textId="09C2D2DD" w:rsidR="0066117C" w:rsidRPr="002418CF" w:rsidRDefault="0066117C" w:rsidP="00971A17">
            <w:pPr>
              <w:rPr>
                <w:ins w:id="737" w:author="Jocelyn Liu" w:date="2018-07-22T15:05:00Z"/>
                <w:rFonts w:ascii="Arial" w:eastAsia="Times New Roman" w:hAnsi="Arial" w:cs="Arial"/>
                <w:sz w:val="14"/>
                <w:szCs w:val="14"/>
                <w:rPrChange w:id="738" w:author="Jocelyn Liu" w:date="2018-07-22T15:45:00Z">
                  <w:rPr>
                    <w:ins w:id="739" w:author="Jocelyn Liu" w:date="2018-07-22T15:05:00Z"/>
                    <w:rFonts w:ascii="Arial" w:eastAsia="Times New Roman" w:hAnsi="Arial" w:cs="Arial"/>
                    <w:sz w:val="18"/>
                  </w:rPr>
                </w:rPrChange>
              </w:rPr>
            </w:pPr>
            <w:ins w:id="740" w:author="Jocelyn Liu" w:date="2018-07-22T14:48:00Z">
              <w:r w:rsidRPr="002418CF">
                <w:rPr>
                  <w:rFonts w:ascii="Arial" w:eastAsia="Times New Roman" w:hAnsi="Arial" w:cs="Arial"/>
                  <w:sz w:val="14"/>
                  <w:szCs w:val="14"/>
                  <w:rPrChange w:id="741" w:author="Jocelyn Liu" w:date="2018-07-22T15:45:00Z">
                    <w:rPr>
                      <w:rFonts w:ascii="Arial" w:eastAsia="Times New Roman" w:hAnsi="Arial" w:cs="Arial"/>
                    </w:rPr>
                  </w:rPrChange>
                </w:rPr>
                <w:t>Breast</w:t>
              </w:r>
            </w:ins>
          </w:p>
        </w:tc>
        <w:tc>
          <w:tcPr>
            <w:tcW w:w="1504" w:type="dxa"/>
            <w:gridSpan w:val="2"/>
            <w:tcMar>
              <w:left w:w="58" w:type="dxa"/>
              <w:right w:w="58" w:type="dxa"/>
            </w:tcMar>
            <w:tcPrChange w:id="742" w:author="Jocelyn Liu" w:date="2018-07-22T15:47:00Z">
              <w:tcPr>
                <w:tcW w:w="1405" w:type="dxa"/>
                <w:gridSpan w:val="2"/>
              </w:tcPr>
            </w:tcPrChange>
          </w:tcPr>
          <w:p w14:paraId="0E5FB1A1" w14:textId="4F4B6D0D" w:rsidR="0066117C" w:rsidRPr="002418CF" w:rsidRDefault="0066117C" w:rsidP="00971A17">
            <w:pPr>
              <w:rPr>
                <w:ins w:id="743" w:author="Jocelyn Liu" w:date="2018-07-22T15:04:00Z"/>
                <w:rFonts w:ascii="Arial" w:eastAsia="Times New Roman" w:hAnsi="Arial" w:cs="Arial"/>
                <w:sz w:val="14"/>
                <w:szCs w:val="14"/>
                <w:rPrChange w:id="744" w:author="Jocelyn Liu" w:date="2018-07-22T15:45:00Z">
                  <w:rPr>
                    <w:ins w:id="745" w:author="Jocelyn Liu" w:date="2018-07-22T15:04:00Z"/>
                    <w:rFonts w:ascii="Arial" w:eastAsia="Times New Roman" w:hAnsi="Arial" w:cs="Arial"/>
                  </w:rPr>
                </w:rPrChange>
              </w:rPr>
            </w:pPr>
            <w:ins w:id="746" w:author="Jocelyn Liu" w:date="2018-07-22T14:48:00Z">
              <w:r w:rsidRPr="002418CF">
                <w:rPr>
                  <w:rFonts w:ascii="Arial" w:eastAsia="Times New Roman" w:hAnsi="Arial" w:cs="Arial"/>
                  <w:sz w:val="14"/>
                  <w:szCs w:val="14"/>
                  <w:rPrChange w:id="747" w:author="Jocelyn Liu" w:date="2018-07-22T15:45:00Z">
                    <w:rPr>
                      <w:rFonts w:ascii="Arial" w:eastAsia="Times New Roman" w:hAnsi="Arial" w:cs="Arial"/>
                    </w:rPr>
                  </w:rPrChange>
                </w:rPr>
                <w:t>Brain</w:t>
              </w:r>
            </w:ins>
          </w:p>
        </w:tc>
        <w:tc>
          <w:tcPr>
            <w:tcW w:w="1350" w:type="dxa"/>
            <w:gridSpan w:val="2"/>
            <w:tcMar>
              <w:left w:w="58" w:type="dxa"/>
              <w:right w:w="58" w:type="dxa"/>
            </w:tcMar>
            <w:tcPrChange w:id="748" w:author="Jocelyn Liu" w:date="2018-07-22T15:47:00Z">
              <w:tcPr>
                <w:tcW w:w="1340" w:type="dxa"/>
                <w:gridSpan w:val="3"/>
              </w:tcPr>
            </w:tcPrChange>
          </w:tcPr>
          <w:p w14:paraId="42369BFF" w14:textId="0B1A634A" w:rsidR="0066117C" w:rsidRPr="002418CF" w:rsidRDefault="0066117C" w:rsidP="00971A17">
            <w:pPr>
              <w:rPr>
                <w:ins w:id="749" w:author="Jocelyn Liu" w:date="2018-07-22T14:53:00Z"/>
                <w:rFonts w:ascii="Arial" w:eastAsia="Times New Roman" w:hAnsi="Arial" w:cs="Arial"/>
                <w:sz w:val="14"/>
                <w:szCs w:val="14"/>
                <w:rPrChange w:id="750" w:author="Jocelyn Liu" w:date="2018-07-22T15:45:00Z">
                  <w:rPr>
                    <w:ins w:id="751" w:author="Jocelyn Liu" w:date="2018-07-22T14:53:00Z"/>
                    <w:rFonts w:ascii="Arial" w:eastAsia="Times New Roman" w:hAnsi="Arial" w:cs="Arial"/>
                  </w:rPr>
                </w:rPrChange>
              </w:rPr>
            </w:pPr>
            <w:ins w:id="752" w:author="Jocelyn Liu" w:date="2018-07-22T14:48:00Z">
              <w:r w:rsidRPr="002418CF">
                <w:rPr>
                  <w:rFonts w:ascii="Arial" w:eastAsia="Times New Roman" w:hAnsi="Arial" w:cs="Arial"/>
                  <w:sz w:val="14"/>
                  <w:szCs w:val="14"/>
                  <w:rPrChange w:id="753" w:author="Jocelyn Liu" w:date="2018-07-22T15:45:00Z">
                    <w:rPr>
                      <w:rFonts w:ascii="Arial" w:eastAsia="Times New Roman" w:hAnsi="Arial" w:cs="Arial"/>
                    </w:rPr>
                  </w:rPrChange>
                </w:rPr>
                <w:t>Bladder</w:t>
              </w:r>
            </w:ins>
          </w:p>
        </w:tc>
      </w:tr>
      <w:tr w:rsidR="002418CF" w:rsidRPr="006F35F9" w14:paraId="77F5679E" w14:textId="440B6F49" w:rsidTr="002418CF">
        <w:trPr>
          <w:trHeight w:val="254"/>
          <w:ins w:id="754" w:author="Jocelyn Liu" w:date="2018-07-22T14:47:00Z"/>
          <w:trPrChange w:id="755" w:author="Jocelyn Liu" w:date="2018-07-22T15:47:00Z">
            <w:trPr>
              <w:gridAfter w:val="0"/>
              <w:wAfter w:w="7" w:type="dxa"/>
              <w:trHeight w:val="254"/>
            </w:trPr>
          </w:trPrChange>
        </w:trPr>
        <w:tc>
          <w:tcPr>
            <w:tcW w:w="760" w:type="dxa"/>
            <w:vMerge w:val="restart"/>
            <w:tcMar>
              <w:left w:w="58" w:type="dxa"/>
              <w:right w:w="58" w:type="dxa"/>
            </w:tcMar>
            <w:tcPrChange w:id="756" w:author="Jocelyn Liu" w:date="2018-07-22T15:47:00Z">
              <w:tcPr>
                <w:tcW w:w="725" w:type="dxa"/>
                <w:vMerge w:val="restart"/>
              </w:tcPr>
            </w:tcPrChange>
          </w:tcPr>
          <w:p w14:paraId="07BD2EE8" w14:textId="388E2CE1" w:rsidR="006168BB" w:rsidRPr="002418CF" w:rsidRDefault="006168BB" w:rsidP="00971A17">
            <w:pPr>
              <w:rPr>
                <w:ins w:id="757" w:author="Jocelyn Liu" w:date="2018-07-22T14:47:00Z"/>
                <w:rFonts w:ascii="Arial" w:eastAsia="Times New Roman" w:hAnsi="Arial" w:cs="Arial"/>
                <w:sz w:val="14"/>
                <w:szCs w:val="14"/>
                <w:rPrChange w:id="758" w:author="Jocelyn Liu" w:date="2018-07-22T15:45:00Z">
                  <w:rPr>
                    <w:ins w:id="759" w:author="Jocelyn Liu" w:date="2018-07-22T14:47:00Z"/>
                    <w:rFonts w:ascii="Arial" w:eastAsia="Times New Roman" w:hAnsi="Arial" w:cs="Arial"/>
                  </w:rPr>
                </w:rPrChange>
              </w:rPr>
            </w:pPr>
            <w:proofErr w:type="spellStart"/>
            <w:ins w:id="760" w:author="Jocelyn Liu" w:date="2018-07-22T14:53:00Z">
              <w:r w:rsidRPr="002418CF">
                <w:rPr>
                  <w:rFonts w:ascii="Arial" w:eastAsia="Times New Roman" w:hAnsi="Arial" w:cs="Arial"/>
                  <w:sz w:val="14"/>
                  <w:szCs w:val="14"/>
                  <w:rPrChange w:id="761" w:author="Jocelyn Liu" w:date="2018-07-22T15:45:00Z">
                    <w:rPr>
                      <w:rFonts w:ascii="Arial" w:eastAsia="Times New Roman" w:hAnsi="Arial" w:cs="Arial"/>
                    </w:rPr>
                  </w:rPrChange>
                </w:rPr>
                <w:t>Eigval</w:t>
              </w:r>
            </w:ins>
            <w:proofErr w:type="spellEnd"/>
            <w:ins w:id="762" w:author="Jocelyn Liu" w:date="2018-07-22T14:57:00Z">
              <w:r w:rsidRPr="002418CF">
                <w:rPr>
                  <w:rFonts w:ascii="Arial" w:eastAsia="Times New Roman" w:hAnsi="Arial" w:cs="Arial"/>
                  <w:sz w:val="14"/>
                  <w:szCs w:val="14"/>
                  <w:rPrChange w:id="763" w:author="Jocelyn Liu" w:date="2018-07-22T15:45:00Z">
                    <w:rPr>
                      <w:rFonts w:ascii="Arial" w:eastAsia="Times New Roman" w:hAnsi="Arial" w:cs="Arial"/>
                    </w:rPr>
                  </w:rPrChange>
                </w:rPr>
                <w:t>/var</w:t>
              </w:r>
            </w:ins>
          </w:p>
        </w:tc>
        <w:tc>
          <w:tcPr>
            <w:tcW w:w="688" w:type="dxa"/>
            <w:tcMar>
              <w:left w:w="58" w:type="dxa"/>
              <w:right w:w="58" w:type="dxa"/>
            </w:tcMar>
            <w:tcPrChange w:id="764" w:author="Jocelyn Liu" w:date="2018-07-22T15:47:00Z">
              <w:tcPr>
                <w:tcW w:w="725" w:type="dxa"/>
              </w:tcPr>
            </w:tcPrChange>
          </w:tcPr>
          <w:p w14:paraId="7FBD414F" w14:textId="15F355BE" w:rsidR="006168BB" w:rsidRPr="002418CF" w:rsidRDefault="006F35F9" w:rsidP="00971A17">
            <w:pPr>
              <w:rPr>
                <w:ins w:id="765" w:author="Jocelyn Liu" w:date="2018-07-22T14:47:00Z"/>
                <w:rFonts w:ascii="Arial Narrow" w:eastAsia="Times New Roman" w:hAnsi="Arial Narrow" w:cs="Arial"/>
                <w:sz w:val="14"/>
                <w:szCs w:val="14"/>
                <w:rPrChange w:id="766" w:author="Jocelyn Liu" w:date="2018-07-22T15:45:00Z">
                  <w:rPr>
                    <w:ins w:id="767" w:author="Jocelyn Liu" w:date="2018-07-22T14:47:00Z"/>
                    <w:rFonts w:ascii="Arial" w:eastAsia="Times New Roman" w:hAnsi="Arial" w:cs="Arial"/>
                  </w:rPr>
                </w:rPrChange>
              </w:rPr>
            </w:pPr>
            <w:ins w:id="768" w:author="Jocelyn Liu" w:date="2018-07-22T15:38:00Z">
              <w:r w:rsidRPr="002418CF">
                <w:rPr>
                  <w:rFonts w:ascii="Arial Narrow" w:eastAsia="Times New Roman" w:hAnsi="Arial Narrow" w:cs="Arial"/>
                  <w:sz w:val="14"/>
                  <w:szCs w:val="14"/>
                  <w:rPrChange w:id="769" w:author="Jocelyn Liu" w:date="2018-07-22T15:45:00Z">
                    <w:rPr>
                      <w:rFonts w:ascii="Arial" w:eastAsia="Times New Roman" w:hAnsi="Arial" w:cs="Arial"/>
                      <w:sz w:val="10"/>
                    </w:rPr>
                  </w:rPrChange>
                </w:rPr>
                <w:t>254.33740</w:t>
              </w:r>
            </w:ins>
          </w:p>
        </w:tc>
        <w:tc>
          <w:tcPr>
            <w:tcW w:w="634" w:type="dxa"/>
            <w:tcMar>
              <w:left w:w="58" w:type="dxa"/>
              <w:right w:w="58" w:type="dxa"/>
            </w:tcMar>
            <w:tcPrChange w:id="770" w:author="Jocelyn Liu" w:date="2018-07-22T15:47:00Z">
              <w:tcPr>
                <w:tcW w:w="634" w:type="dxa"/>
              </w:tcPr>
            </w:tcPrChange>
          </w:tcPr>
          <w:p w14:paraId="280CFF97" w14:textId="29196FC9" w:rsidR="006168BB" w:rsidRPr="002418CF" w:rsidRDefault="002418CF" w:rsidP="00971A17">
            <w:pPr>
              <w:rPr>
                <w:ins w:id="771" w:author="Jocelyn Liu" w:date="2018-07-22T15:05:00Z"/>
                <w:rFonts w:ascii="Arial Narrow" w:eastAsia="Times New Roman" w:hAnsi="Arial Narrow" w:cs="Arial"/>
                <w:sz w:val="14"/>
                <w:szCs w:val="14"/>
                <w:rPrChange w:id="772" w:author="Jocelyn Liu" w:date="2018-07-22T15:45:00Z">
                  <w:rPr>
                    <w:ins w:id="773" w:author="Jocelyn Liu" w:date="2018-07-22T15:05:00Z"/>
                    <w:rFonts w:ascii="Arial" w:eastAsia="Times New Roman" w:hAnsi="Arial" w:cs="Arial"/>
                    <w:sz w:val="18"/>
                  </w:rPr>
                </w:rPrChange>
              </w:rPr>
            </w:pPr>
            <w:ins w:id="774" w:author="Jocelyn Liu" w:date="2018-07-22T15:40:00Z">
              <w:r w:rsidRPr="002418CF">
                <w:rPr>
                  <w:rFonts w:ascii="Arial Narrow" w:eastAsia="Times New Roman" w:hAnsi="Arial Narrow" w:cs="Arial"/>
                  <w:sz w:val="14"/>
                  <w:szCs w:val="14"/>
                  <w:rPrChange w:id="775" w:author="Jocelyn Liu" w:date="2018-07-22T15:45:00Z">
                    <w:rPr>
                      <w:rFonts w:ascii="Arial" w:eastAsia="Times New Roman" w:hAnsi="Arial" w:cs="Arial"/>
                      <w:sz w:val="10"/>
                    </w:rPr>
                  </w:rPrChange>
                </w:rPr>
                <w:t>0.94394</w:t>
              </w:r>
            </w:ins>
          </w:p>
        </w:tc>
        <w:tc>
          <w:tcPr>
            <w:tcW w:w="724" w:type="dxa"/>
            <w:tcMar>
              <w:left w:w="58" w:type="dxa"/>
              <w:right w:w="58" w:type="dxa"/>
            </w:tcMar>
            <w:tcPrChange w:id="776" w:author="Jocelyn Liu" w:date="2018-07-22T15:47:00Z">
              <w:tcPr>
                <w:tcW w:w="725" w:type="dxa"/>
              </w:tcPr>
            </w:tcPrChange>
          </w:tcPr>
          <w:p w14:paraId="1A7F7B66" w14:textId="004FBF32" w:rsidR="006168BB" w:rsidRPr="002418CF" w:rsidRDefault="006F35F9" w:rsidP="00971A17">
            <w:pPr>
              <w:rPr>
                <w:ins w:id="777" w:author="Jocelyn Liu" w:date="2018-07-22T14:47:00Z"/>
                <w:rFonts w:ascii="Arial Narrow" w:eastAsia="Times New Roman" w:hAnsi="Arial Narrow" w:cs="Arial"/>
                <w:sz w:val="14"/>
                <w:szCs w:val="14"/>
                <w:rPrChange w:id="778" w:author="Jocelyn Liu" w:date="2018-07-22T15:45:00Z">
                  <w:rPr>
                    <w:ins w:id="779" w:author="Jocelyn Liu" w:date="2018-07-22T14:47:00Z"/>
                    <w:rFonts w:ascii="Arial" w:eastAsia="Times New Roman" w:hAnsi="Arial" w:cs="Arial"/>
                  </w:rPr>
                </w:rPrChange>
              </w:rPr>
            </w:pPr>
            <w:ins w:id="780" w:author="Jocelyn Liu" w:date="2018-07-22T15:32:00Z">
              <w:r w:rsidRPr="002418CF">
                <w:rPr>
                  <w:rFonts w:ascii="Arial Narrow" w:eastAsia="Times New Roman" w:hAnsi="Arial Narrow" w:cs="Arial"/>
                  <w:sz w:val="14"/>
                  <w:szCs w:val="14"/>
                  <w:rPrChange w:id="781" w:author="Jocelyn Liu" w:date="2018-07-22T15:45:00Z">
                    <w:rPr>
                      <w:rFonts w:ascii="Arial" w:eastAsia="Times New Roman" w:hAnsi="Arial" w:cs="Arial"/>
                      <w:sz w:val="14"/>
                    </w:rPr>
                  </w:rPrChange>
                </w:rPr>
                <w:t>550.0472</w:t>
              </w:r>
            </w:ins>
          </w:p>
        </w:tc>
        <w:tc>
          <w:tcPr>
            <w:tcW w:w="618" w:type="dxa"/>
            <w:tcMar>
              <w:left w:w="58" w:type="dxa"/>
              <w:right w:w="58" w:type="dxa"/>
            </w:tcMar>
            <w:tcPrChange w:id="782" w:author="Jocelyn Liu" w:date="2018-07-22T15:47:00Z">
              <w:tcPr>
                <w:tcW w:w="618" w:type="dxa"/>
              </w:tcPr>
            </w:tcPrChange>
          </w:tcPr>
          <w:p w14:paraId="68B1E821" w14:textId="2AFF11FA" w:rsidR="006168BB" w:rsidRPr="002418CF" w:rsidRDefault="006F35F9" w:rsidP="00971A17">
            <w:pPr>
              <w:rPr>
                <w:ins w:id="783" w:author="Jocelyn Liu" w:date="2018-07-22T15:05:00Z"/>
                <w:rFonts w:ascii="Arial Narrow" w:eastAsia="Times New Roman" w:hAnsi="Arial Narrow" w:cs="Arial"/>
                <w:sz w:val="14"/>
                <w:szCs w:val="14"/>
                <w:rPrChange w:id="784" w:author="Jocelyn Liu" w:date="2018-07-22T15:45:00Z">
                  <w:rPr>
                    <w:ins w:id="785" w:author="Jocelyn Liu" w:date="2018-07-22T15:05:00Z"/>
                    <w:rFonts w:ascii="Arial" w:eastAsia="Times New Roman" w:hAnsi="Arial" w:cs="Arial"/>
                    <w:sz w:val="18"/>
                  </w:rPr>
                </w:rPrChange>
              </w:rPr>
            </w:pPr>
            <w:ins w:id="786" w:author="Jocelyn Liu" w:date="2018-07-22T15:34:00Z">
              <w:r w:rsidRPr="002418CF">
                <w:rPr>
                  <w:rFonts w:ascii="Arial Narrow" w:eastAsia="Times New Roman" w:hAnsi="Arial Narrow" w:cs="Arial"/>
                  <w:sz w:val="14"/>
                  <w:szCs w:val="14"/>
                  <w:rPrChange w:id="787" w:author="Jocelyn Liu" w:date="2018-07-22T15:45:00Z">
                    <w:rPr>
                      <w:rFonts w:ascii="Arial" w:eastAsia="Times New Roman" w:hAnsi="Arial" w:cs="Arial"/>
                      <w:sz w:val="10"/>
                    </w:rPr>
                  </w:rPrChange>
                </w:rPr>
                <w:t>0.92141</w:t>
              </w:r>
            </w:ins>
          </w:p>
        </w:tc>
        <w:tc>
          <w:tcPr>
            <w:tcW w:w="660" w:type="dxa"/>
            <w:tcMar>
              <w:left w:w="58" w:type="dxa"/>
              <w:right w:w="58" w:type="dxa"/>
            </w:tcMar>
            <w:tcPrChange w:id="788" w:author="Jocelyn Liu" w:date="2018-07-22T15:47:00Z">
              <w:tcPr>
                <w:tcW w:w="661" w:type="dxa"/>
              </w:tcPr>
            </w:tcPrChange>
          </w:tcPr>
          <w:p w14:paraId="27ADA9BC" w14:textId="0A0C04D6" w:rsidR="006168BB" w:rsidRPr="002418CF" w:rsidRDefault="009450FF" w:rsidP="00971A17">
            <w:pPr>
              <w:rPr>
                <w:ins w:id="789" w:author="Jocelyn Liu" w:date="2018-07-22T14:47:00Z"/>
                <w:rFonts w:ascii="Arial Narrow" w:eastAsia="Times New Roman" w:hAnsi="Arial Narrow" w:cs="Arial"/>
                <w:sz w:val="14"/>
                <w:szCs w:val="14"/>
                <w:rPrChange w:id="790" w:author="Jocelyn Liu" w:date="2018-07-22T15:45:00Z">
                  <w:rPr>
                    <w:ins w:id="791" w:author="Jocelyn Liu" w:date="2018-07-22T14:47:00Z"/>
                    <w:rFonts w:ascii="Arial" w:eastAsia="Times New Roman" w:hAnsi="Arial" w:cs="Arial"/>
                  </w:rPr>
                </w:rPrChange>
              </w:rPr>
            </w:pPr>
            <w:ins w:id="792" w:author="Jocelyn Liu" w:date="2018-07-22T15:28:00Z">
              <w:r w:rsidRPr="002418CF">
                <w:rPr>
                  <w:rFonts w:ascii="Arial Narrow" w:eastAsia="Times New Roman" w:hAnsi="Arial Narrow" w:cs="Arial"/>
                  <w:sz w:val="14"/>
                  <w:szCs w:val="14"/>
                  <w:rPrChange w:id="793" w:author="Jocelyn Liu" w:date="2018-07-22T15:45:00Z">
                    <w:rPr>
                      <w:rFonts w:ascii="Arial" w:eastAsia="Times New Roman" w:hAnsi="Arial" w:cs="Arial"/>
                      <w:sz w:val="14"/>
                    </w:rPr>
                  </w:rPrChange>
                </w:rPr>
                <w:t>259.7735</w:t>
              </w:r>
            </w:ins>
          </w:p>
        </w:tc>
        <w:tc>
          <w:tcPr>
            <w:tcW w:w="609" w:type="dxa"/>
            <w:tcMar>
              <w:left w:w="58" w:type="dxa"/>
              <w:right w:w="58" w:type="dxa"/>
            </w:tcMar>
            <w:tcPrChange w:id="794" w:author="Jocelyn Liu" w:date="2018-07-22T15:47:00Z">
              <w:tcPr>
                <w:tcW w:w="609" w:type="dxa"/>
              </w:tcPr>
            </w:tcPrChange>
          </w:tcPr>
          <w:p w14:paraId="0D1D3CEA" w14:textId="246D094E" w:rsidR="006168BB" w:rsidRPr="002418CF" w:rsidRDefault="006F35F9" w:rsidP="00971A17">
            <w:pPr>
              <w:rPr>
                <w:ins w:id="795" w:author="Jocelyn Liu" w:date="2018-07-22T15:05:00Z"/>
                <w:rFonts w:ascii="Arial Narrow" w:eastAsia="Times New Roman" w:hAnsi="Arial Narrow" w:cs="Arial"/>
                <w:sz w:val="14"/>
                <w:szCs w:val="14"/>
                <w:rPrChange w:id="796" w:author="Jocelyn Liu" w:date="2018-07-22T15:45:00Z">
                  <w:rPr>
                    <w:ins w:id="797" w:author="Jocelyn Liu" w:date="2018-07-22T15:05:00Z"/>
                    <w:rFonts w:ascii="Arial" w:eastAsia="Times New Roman" w:hAnsi="Arial" w:cs="Arial"/>
                    <w:sz w:val="18"/>
                  </w:rPr>
                </w:rPrChange>
              </w:rPr>
            </w:pPr>
            <w:ins w:id="798" w:author="Jocelyn Liu" w:date="2018-07-22T15:30:00Z">
              <w:r w:rsidRPr="002418CF">
                <w:rPr>
                  <w:rFonts w:ascii="Arial Narrow" w:eastAsia="Times New Roman" w:hAnsi="Arial Narrow" w:cs="Arial"/>
                  <w:sz w:val="14"/>
                  <w:szCs w:val="14"/>
                  <w:rPrChange w:id="799" w:author="Jocelyn Liu" w:date="2018-07-22T15:45:00Z">
                    <w:rPr>
                      <w:rFonts w:ascii="Arial" w:eastAsia="Times New Roman" w:hAnsi="Arial" w:cs="Arial"/>
                      <w:sz w:val="14"/>
                    </w:rPr>
                  </w:rPrChange>
                </w:rPr>
                <w:t>0.93858</w:t>
              </w:r>
            </w:ins>
          </w:p>
        </w:tc>
        <w:tc>
          <w:tcPr>
            <w:tcW w:w="770" w:type="dxa"/>
            <w:tcMar>
              <w:left w:w="58" w:type="dxa"/>
              <w:right w:w="58" w:type="dxa"/>
            </w:tcMar>
            <w:tcPrChange w:id="800" w:author="Jocelyn Liu" w:date="2018-07-22T15:47:00Z">
              <w:tcPr>
                <w:tcW w:w="770" w:type="dxa"/>
              </w:tcPr>
            </w:tcPrChange>
          </w:tcPr>
          <w:p w14:paraId="4C55552E" w14:textId="7955BD74" w:rsidR="006168BB" w:rsidRPr="002418CF" w:rsidRDefault="009450FF" w:rsidP="00971A17">
            <w:pPr>
              <w:rPr>
                <w:ins w:id="801" w:author="Jocelyn Liu" w:date="2018-07-22T14:47:00Z"/>
                <w:rFonts w:ascii="Arial Narrow" w:eastAsia="Times New Roman" w:hAnsi="Arial Narrow" w:cs="Arial"/>
                <w:sz w:val="14"/>
                <w:szCs w:val="14"/>
                <w:rPrChange w:id="802" w:author="Jocelyn Liu" w:date="2018-07-22T15:45:00Z">
                  <w:rPr>
                    <w:ins w:id="803" w:author="Jocelyn Liu" w:date="2018-07-22T14:47:00Z"/>
                    <w:rFonts w:ascii="Arial" w:eastAsia="Times New Roman" w:hAnsi="Arial" w:cs="Arial"/>
                  </w:rPr>
                </w:rPrChange>
              </w:rPr>
            </w:pPr>
            <w:ins w:id="804" w:author="Jocelyn Liu" w:date="2018-07-22T15:21:00Z">
              <w:r w:rsidRPr="002418CF">
                <w:rPr>
                  <w:rFonts w:ascii="Arial Narrow" w:eastAsia="Times New Roman" w:hAnsi="Arial Narrow" w:cs="Arial"/>
                  <w:sz w:val="14"/>
                  <w:szCs w:val="14"/>
                  <w:rPrChange w:id="805" w:author="Jocelyn Liu" w:date="2018-07-22T15:45:00Z">
                    <w:rPr>
                      <w:rFonts w:ascii="Arial" w:eastAsia="Times New Roman" w:hAnsi="Arial" w:cs="Arial"/>
                      <w:sz w:val="14"/>
                    </w:rPr>
                  </w:rPrChange>
                </w:rPr>
                <w:t>218.8125</w:t>
              </w:r>
            </w:ins>
          </w:p>
        </w:tc>
        <w:tc>
          <w:tcPr>
            <w:tcW w:w="567" w:type="dxa"/>
            <w:tcMar>
              <w:left w:w="58" w:type="dxa"/>
              <w:right w:w="58" w:type="dxa"/>
            </w:tcMar>
            <w:tcPrChange w:id="806" w:author="Jocelyn Liu" w:date="2018-07-22T15:47:00Z">
              <w:tcPr>
                <w:tcW w:w="636" w:type="dxa"/>
              </w:tcPr>
            </w:tcPrChange>
          </w:tcPr>
          <w:p w14:paraId="198F1B53" w14:textId="27546778" w:rsidR="006168BB" w:rsidRPr="002418CF" w:rsidRDefault="009450FF" w:rsidP="00971A17">
            <w:pPr>
              <w:rPr>
                <w:ins w:id="807" w:author="Jocelyn Liu" w:date="2018-07-22T15:05:00Z"/>
                <w:rFonts w:ascii="Arial Narrow" w:eastAsia="Times New Roman" w:hAnsi="Arial Narrow" w:cs="Arial"/>
                <w:sz w:val="14"/>
                <w:szCs w:val="14"/>
                <w:rPrChange w:id="808" w:author="Jocelyn Liu" w:date="2018-07-22T15:45:00Z">
                  <w:rPr>
                    <w:ins w:id="809" w:author="Jocelyn Liu" w:date="2018-07-22T15:05:00Z"/>
                    <w:rFonts w:ascii="Arial" w:eastAsia="Times New Roman" w:hAnsi="Arial" w:cs="Arial"/>
                    <w:sz w:val="18"/>
                  </w:rPr>
                </w:rPrChange>
              </w:rPr>
            </w:pPr>
            <w:ins w:id="810" w:author="Jocelyn Liu" w:date="2018-07-22T15:24:00Z">
              <w:r w:rsidRPr="002418CF">
                <w:rPr>
                  <w:rFonts w:ascii="Arial Narrow" w:eastAsia="Times New Roman" w:hAnsi="Arial Narrow" w:cs="Arial"/>
                  <w:sz w:val="14"/>
                  <w:szCs w:val="14"/>
                  <w:rPrChange w:id="811" w:author="Jocelyn Liu" w:date="2018-07-22T15:45:00Z">
                    <w:rPr>
                      <w:rFonts w:ascii="Arial" w:eastAsia="Times New Roman" w:hAnsi="Arial" w:cs="Arial"/>
                      <w:sz w:val="14"/>
                    </w:rPr>
                  </w:rPrChange>
                </w:rPr>
                <w:t>0.89654</w:t>
              </w:r>
            </w:ins>
          </w:p>
        </w:tc>
        <w:tc>
          <w:tcPr>
            <w:tcW w:w="720" w:type="dxa"/>
            <w:tcMar>
              <w:left w:w="58" w:type="dxa"/>
              <w:right w:w="58" w:type="dxa"/>
            </w:tcMar>
            <w:tcPrChange w:id="812" w:author="Jocelyn Liu" w:date="2018-07-22T15:47:00Z">
              <w:tcPr>
                <w:tcW w:w="702" w:type="dxa"/>
              </w:tcPr>
            </w:tcPrChange>
          </w:tcPr>
          <w:p w14:paraId="00B1B549" w14:textId="376452EA" w:rsidR="006168BB" w:rsidRPr="002418CF" w:rsidRDefault="006168BB" w:rsidP="00971A17">
            <w:pPr>
              <w:rPr>
                <w:ins w:id="813" w:author="Jocelyn Liu" w:date="2018-07-22T14:47:00Z"/>
                <w:rFonts w:ascii="Arial Narrow" w:eastAsia="Times New Roman" w:hAnsi="Arial Narrow" w:cs="Arial"/>
                <w:sz w:val="14"/>
                <w:szCs w:val="14"/>
                <w:rPrChange w:id="814" w:author="Jocelyn Liu" w:date="2018-07-22T15:45:00Z">
                  <w:rPr>
                    <w:ins w:id="815" w:author="Jocelyn Liu" w:date="2018-07-22T14:47:00Z"/>
                    <w:rFonts w:ascii="Arial" w:eastAsia="Times New Roman" w:hAnsi="Arial" w:cs="Arial"/>
                  </w:rPr>
                </w:rPrChange>
              </w:rPr>
            </w:pPr>
            <w:ins w:id="816" w:author="Jocelyn Liu" w:date="2018-07-22T15:17:00Z">
              <w:r w:rsidRPr="002418CF">
                <w:rPr>
                  <w:rFonts w:ascii="Arial Narrow" w:eastAsia="Times New Roman" w:hAnsi="Arial Narrow" w:cs="Arial"/>
                  <w:sz w:val="14"/>
                  <w:szCs w:val="14"/>
                  <w:rPrChange w:id="817" w:author="Jocelyn Liu" w:date="2018-07-22T15:45:00Z">
                    <w:rPr>
                      <w:rFonts w:ascii="Arial" w:eastAsia="Times New Roman" w:hAnsi="Arial" w:cs="Arial"/>
                      <w:sz w:val="16"/>
                    </w:rPr>
                  </w:rPrChange>
                </w:rPr>
                <w:t>199.3752</w:t>
              </w:r>
            </w:ins>
          </w:p>
        </w:tc>
        <w:tc>
          <w:tcPr>
            <w:tcW w:w="640" w:type="dxa"/>
            <w:tcMar>
              <w:left w:w="58" w:type="dxa"/>
              <w:right w:w="58" w:type="dxa"/>
            </w:tcMar>
            <w:tcPrChange w:id="818" w:author="Jocelyn Liu" w:date="2018-07-22T15:47:00Z">
              <w:tcPr>
                <w:tcW w:w="587" w:type="dxa"/>
              </w:tcPr>
            </w:tcPrChange>
          </w:tcPr>
          <w:p w14:paraId="76283B88" w14:textId="56122257" w:rsidR="006168BB" w:rsidRPr="002418CF" w:rsidRDefault="009450FF" w:rsidP="00971A17">
            <w:pPr>
              <w:rPr>
                <w:ins w:id="819" w:author="Jocelyn Liu" w:date="2018-07-22T15:05:00Z"/>
                <w:rFonts w:ascii="Arial Narrow" w:eastAsia="Times New Roman" w:hAnsi="Arial Narrow" w:cs="Arial"/>
                <w:sz w:val="14"/>
                <w:szCs w:val="14"/>
                <w:rPrChange w:id="820" w:author="Jocelyn Liu" w:date="2018-07-22T15:45:00Z">
                  <w:rPr>
                    <w:ins w:id="821" w:author="Jocelyn Liu" w:date="2018-07-22T15:05:00Z"/>
                    <w:rFonts w:ascii="Arial" w:eastAsia="Times New Roman" w:hAnsi="Arial" w:cs="Arial"/>
                    <w:sz w:val="18"/>
                  </w:rPr>
                </w:rPrChange>
              </w:rPr>
            </w:pPr>
            <w:ins w:id="822" w:author="Jocelyn Liu" w:date="2018-07-22T15:19:00Z">
              <w:r w:rsidRPr="002418CF">
                <w:rPr>
                  <w:rFonts w:ascii="Arial Narrow" w:eastAsia="Times New Roman" w:hAnsi="Arial Narrow" w:cs="Arial"/>
                  <w:sz w:val="14"/>
                  <w:szCs w:val="14"/>
                  <w:rPrChange w:id="823" w:author="Jocelyn Liu" w:date="2018-07-22T15:45:00Z">
                    <w:rPr>
                      <w:rFonts w:ascii="Arial" w:eastAsia="Times New Roman" w:hAnsi="Arial" w:cs="Arial"/>
                      <w:sz w:val="14"/>
                    </w:rPr>
                  </w:rPrChange>
                </w:rPr>
                <w:t>0.92702</w:t>
              </w:r>
            </w:ins>
          </w:p>
        </w:tc>
        <w:tc>
          <w:tcPr>
            <w:tcW w:w="819" w:type="dxa"/>
            <w:tcMar>
              <w:left w:w="58" w:type="dxa"/>
              <w:right w:w="58" w:type="dxa"/>
            </w:tcMar>
            <w:tcPrChange w:id="824" w:author="Jocelyn Liu" w:date="2018-07-22T15:47:00Z">
              <w:tcPr>
                <w:tcW w:w="819" w:type="dxa"/>
              </w:tcPr>
            </w:tcPrChange>
          </w:tcPr>
          <w:p w14:paraId="3C845064" w14:textId="6A3AC2A4" w:rsidR="006168BB" w:rsidRPr="002418CF" w:rsidRDefault="006168BB" w:rsidP="00971A17">
            <w:pPr>
              <w:rPr>
                <w:ins w:id="825" w:author="Jocelyn Liu" w:date="2018-07-22T14:47:00Z"/>
                <w:rFonts w:ascii="Arial Narrow" w:eastAsia="Times New Roman" w:hAnsi="Arial Narrow" w:cs="Arial"/>
                <w:sz w:val="14"/>
                <w:szCs w:val="14"/>
                <w:rPrChange w:id="826" w:author="Jocelyn Liu" w:date="2018-07-22T15:45:00Z">
                  <w:rPr>
                    <w:ins w:id="827" w:author="Jocelyn Liu" w:date="2018-07-22T14:47:00Z"/>
                    <w:rFonts w:ascii="Arial" w:eastAsia="Times New Roman" w:hAnsi="Arial" w:cs="Arial"/>
                  </w:rPr>
                </w:rPrChange>
              </w:rPr>
            </w:pPr>
            <w:ins w:id="828" w:author="Jocelyn Liu" w:date="2018-07-22T15:12:00Z">
              <w:r w:rsidRPr="002418CF">
                <w:rPr>
                  <w:rFonts w:ascii="Arial Narrow" w:eastAsia="Times New Roman" w:hAnsi="Arial Narrow" w:cs="Arial"/>
                  <w:sz w:val="14"/>
                  <w:szCs w:val="14"/>
                  <w:rPrChange w:id="829" w:author="Jocelyn Liu" w:date="2018-07-22T15:45:00Z">
                    <w:rPr>
                      <w:rFonts w:ascii="Arial" w:eastAsia="Times New Roman" w:hAnsi="Arial" w:cs="Arial"/>
                      <w:sz w:val="16"/>
                    </w:rPr>
                  </w:rPrChange>
                </w:rPr>
                <w:t>137.01755</w:t>
              </w:r>
            </w:ins>
          </w:p>
        </w:tc>
        <w:tc>
          <w:tcPr>
            <w:tcW w:w="637" w:type="dxa"/>
            <w:tcMar>
              <w:left w:w="58" w:type="dxa"/>
              <w:right w:w="58" w:type="dxa"/>
            </w:tcMar>
            <w:tcPrChange w:id="830" w:author="Jocelyn Liu" w:date="2018-07-22T15:47:00Z">
              <w:tcPr>
                <w:tcW w:w="636" w:type="dxa"/>
              </w:tcPr>
            </w:tcPrChange>
          </w:tcPr>
          <w:p w14:paraId="0EA213FF" w14:textId="237B2CC8" w:rsidR="006168BB" w:rsidRPr="002418CF" w:rsidRDefault="006168BB" w:rsidP="00971A17">
            <w:pPr>
              <w:rPr>
                <w:ins w:id="831" w:author="Jocelyn Liu" w:date="2018-07-22T15:05:00Z"/>
                <w:rFonts w:ascii="Arial Narrow" w:eastAsia="Times New Roman" w:hAnsi="Arial Narrow" w:cs="Arial"/>
                <w:sz w:val="14"/>
                <w:szCs w:val="14"/>
                <w:rPrChange w:id="832" w:author="Jocelyn Liu" w:date="2018-07-22T15:45:00Z">
                  <w:rPr>
                    <w:ins w:id="833" w:author="Jocelyn Liu" w:date="2018-07-22T15:05:00Z"/>
                    <w:rFonts w:ascii="Arial" w:eastAsia="Times New Roman" w:hAnsi="Arial" w:cs="Arial"/>
                    <w:sz w:val="18"/>
                  </w:rPr>
                </w:rPrChange>
              </w:rPr>
            </w:pPr>
            <w:ins w:id="834" w:author="Jocelyn Liu" w:date="2018-07-22T15:14:00Z">
              <w:r w:rsidRPr="002418CF">
                <w:rPr>
                  <w:rFonts w:ascii="Arial Narrow" w:eastAsia="Times New Roman" w:hAnsi="Arial Narrow" w:cs="Arial"/>
                  <w:sz w:val="14"/>
                  <w:szCs w:val="14"/>
                  <w:rPrChange w:id="835" w:author="Jocelyn Liu" w:date="2018-07-22T15:45:00Z">
                    <w:rPr>
                      <w:rFonts w:ascii="Arial" w:eastAsia="Times New Roman" w:hAnsi="Arial" w:cs="Arial"/>
                      <w:sz w:val="16"/>
                    </w:rPr>
                  </w:rPrChange>
                </w:rPr>
                <w:t>0.98834</w:t>
              </w:r>
            </w:ins>
          </w:p>
        </w:tc>
        <w:tc>
          <w:tcPr>
            <w:tcW w:w="768" w:type="dxa"/>
            <w:tcMar>
              <w:left w:w="58" w:type="dxa"/>
              <w:right w:w="58" w:type="dxa"/>
            </w:tcMar>
            <w:tcPrChange w:id="836" w:author="Jocelyn Liu" w:date="2018-07-22T15:47:00Z">
              <w:tcPr>
                <w:tcW w:w="768" w:type="dxa"/>
              </w:tcPr>
            </w:tcPrChange>
          </w:tcPr>
          <w:p w14:paraId="7C3D42E4" w14:textId="64BBAB28" w:rsidR="006168BB" w:rsidRPr="002418CF" w:rsidRDefault="006168BB" w:rsidP="00971A17">
            <w:pPr>
              <w:rPr>
                <w:ins w:id="837" w:author="Jocelyn Liu" w:date="2018-07-22T14:48:00Z"/>
                <w:rFonts w:ascii="Arial Narrow" w:eastAsia="Times New Roman" w:hAnsi="Arial Narrow" w:cs="Arial"/>
                <w:sz w:val="14"/>
                <w:szCs w:val="14"/>
                <w:rPrChange w:id="838" w:author="Jocelyn Liu" w:date="2018-07-22T15:45:00Z">
                  <w:rPr>
                    <w:ins w:id="839" w:author="Jocelyn Liu" w:date="2018-07-22T14:48:00Z"/>
                    <w:rFonts w:ascii="Arial" w:eastAsia="Times New Roman" w:hAnsi="Arial" w:cs="Arial"/>
                  </w:rPr>
                </w:rPrChange>
              </w:rPr>
            </w:pPr>
            <w:ins w:id="840" w:author="Jocelyn Liu" w:date="2018-07-22T15:03:00Z">
              <w:r w:rsidRPr="002418CF">
                <w:rPr>
                  <w:rFonts w:ascii="Arial Narrow" w:eastAsia="Times New Roman" w:hAnsi="Arial Narrow" w:cs="Arial"/>
                  <w:sz w:val="14"/>
                  <w:szCs w:val="14"/>
                  <w:rPrChange w:id="841" w:author="Jocelyn Liu" w:date="2018-07-22T15:45:00Z">
                    <w:rPr>
                      <w:rFonts w:ascii="Arial" w:eastAsia="Times New Roman" w:hAnsi="Arial" w:cs="Arial"/>
                    </w:rPr>
                  </w:rPrChange>
                </w:rPr>
                <w:t>124.76571</w:t>
              </w:r>
            </w:ins>
          </w:p>
        </w:tc>
        <w:tc>
          <w:tcPr>
            <w:tcW w:w="736" w:type="dxa"/>
            <w:tcMar>
              <w:left w:w="58" w:type="dxa"/>
              <w:right w:w="58" w:type="dxa"/>
            </w:tcMar>
            <w:tcPrChange w:id="842" w:author="Jocelyn Liu" w:date="2018-07-22T15:47:00Z">
              <w:tcPr>
                <w:tcW w:w="636" w:type="dxa"/>
              </w:tcPr>
            </w:tcPrChange>
          </w:tcPr>
          <w:p w14:paraId="6AA56D11" w14:textId="6417A41B" w:rsidR="006168BB" w:rsidRPr="002418CF" w:rsidRDefault="006168BB" w:rsidP="00971A17">
            <w:pPr>
              <w:rPr>
                <w:ins w:id="843" w:author="Jocelyn Liu" w:date="2018-07-22T15:04:00Z"/>
                <w:rFonts w:ascii="Arial Narrow" w:eastAsia="Times New Roman" w:hAnsi="Arial Narrow" w:cs="Arial"/>
                <w:sz w:val="14"/>
                <w:szCs w:val="14"/>
                <w:rPrChange w:id="844" w:author="Jocelyn Liu" w:date="2018-07-22T15:45:00Z">
                  <w:rPr>
                    <w:ins w:id="845" w:author="Jocelyn Liu" w:date="2018-07-22T15:04:00Z"/>
                    <w:rFonts w:ascii="Arial" w:eastAsia="Times New Roman" w:hAnsi="Arial" w:cs="Arial"/>
                  </w:rPr>
                </w:rPrChange>
              </w:rPr>
            </w:pPr>
            <w:ins w:id="846" w:author="Jocelyn Liu" w:date="2018-07-22T15:07:00Z">
              <w:r w:rsidRPr="002418CF">
                <w:rPr>
                  <w:rFonts w:ascii="Arial Narrow" w:eastAsia="Times New Roman" w:hAnsi="Arial Narrow" w:cs="Arial"/>
                  <w:sz w:val="14"/>
                  <w:szCs w:val="14"/>
                  <w:rPrChange w:id="847" w:author="Jocelyn Liu" w:date="2018-07-22T15:45:00Z">
                    <w:rPr>
                      <w:rFonts w:ascii="Arial" w:eastAsia="Times New Roman" w:hAnsi="Arial" w:cs="Arial"/>
                      <w:sz w:val="16"/>
                    </w:rPr>
                  </w:rPrChange>
                </w:rPr>
                <w:t>0.96593</w:t>
              </w:r>
            </w:ins>
          </w:p>
        </w:tc>
        <w:tc>
          <w:tcPr>
            <w:tcW w:w="630" w:type="dxa"/>
            <w:tcMar>
              <w:left w:w="58" w:type="dxa"/>
              <w:right w:w="58" w:type="dxa"/>
            </w:tcMar>
            <w:tcPrChange w:id="848" w:author="Jocelyn Liu" w:date="2018-07-22T15:47:00Z">
              <w:tcPr>
                <w:tcW w:w="702" w:type="dxa"/>
              </w:tcPr>
            </w:tcPrChange>
          </w:tcPr>
          <w:p w14:paraId="3B0CDFE0" w14:textId="082E1342" w:rsidR="006168BB" w:rsidRPr="002418CF" w:rsidRDefault="006168BB" w:rsidP="00971A17">
            <w:pPr>
              <w:rPr>
                <w:ins w:id="849" w:author="Jocelyn Liu" w:date="2018-07-22T14:47:00Z"/>
                <w:rFonts w:ascii="Arial Narrow" w:eastAsia="Times New Roman" w:hAnsi="Arial Narrow" w:cs="Arial"/>
                <w:sz w:val="14"/>
                <w:szCs w:val="14"/>
                <w:rPrChange w:id="850" w:author="Jocelyn Liu" w:date="2018-07-22T15:45:00Z">
                  <w:rPr>
                    <w:ins w:id="851" w:author="Jocelyn Liu" w:date="2018-07-22T14:47:00Z"/>
                    <w:rFonts w:ascii="Arial" w:eastAsia="Times New Roman" w:hAnsi="Arial" w:cs="Arial"/>
                  </w:rPr>
                </w:rPrChange>
              </w:rPr>
            </w:pPr>
            <w:ins w:id="852" w:author="Jocelyn Liu" w:date="2018-07-22T14:53:00Z">
              <w:r w:rsidRPr="002418CF">
                <w:rPr>
                  <w:rFonts w:ascii="Arial Narrow" w:eastAsia="Times New Roman" w:hAnsi="Arial Narrow" w:cs="Arial"/>
                  <w:sz w:val="14"/>
                  <w:szCs w:val="14"/>
                  <w:rPrChange w:id="853" w:author="Jocelyn Liu" w:date="2018-07-22T15:45:00Z">
                    <w:rPr>
                      <w:rFonts w:ascii="Arial" w:eastAsia="Times New Roman" w:hAnsi="Arial" w:cs="Arial"/>
                    </w:rPr>
                  </w:rPrChange>
                </w:rPr>
                <w:t>280.5592</w:t>
              </w:r>
            </w:ins>
          </w:p>
        </w:tc>
        <w:tc>
          <w:tcPr>
            <w:tcW w:w="720" w:type="dxa"/>
            <w:tcPrChange w:id="854" w:author="Jocelyn Liu" w:date="2018-07-22T15:47:00Z">
              <w:tcPr>
                <w:tcW w:w="637" w:type="dxa"/>
              </w:tcPr>
            </w:tcPrChange>
          </w:tcPr>
          <w:p w14:paraId="05B921B5" w14:textId="7EEC69B3" w:rsidR="006168BB" w:rsidRPr="002418CF" w:rsidRDefault="006168BB" w:rsidP="00971A17">
            <w:pPr>
              <w:rPr>
                <w:ins w:id="855" w:author="Jocelyn Liu" w:date="2018-07-22T14:53:00Z"/>
                <w:rFonts w:ascii="Arial Narrow" w:eastAsia="Times New Roman" w:hAnsi="Arial Narrow" w:cs="Arial"/>
                <w:sz w:val="14"/>
                <w:szCs w:val="14"/>
                <w:rPrChange w:id="856" w:author="Jocelyn Liu" w:date="2018-07-22T15:45:00Z">
                  <w:rPr>
                    <w:ins w:id="857" w:author="Jocelyn Liu" w:date="2018-07-22T14:53:00Z"/>
                    <w:rFonts w:ascii="Arial" w:eastAsia="Times New Roman" w:hAnsi="Arial" w:cs="Arial"/>
                  </w:rPr>
                </w:rPrChange>
              </w:rPr>
            </w:pPr>
            <w:ins w:id="858" w:author="Jocelyn Liu" w:date="2018-07-22T14:56:00Z">
              <w:r w:rsidRPr="002418CF">
                <w:rPr>
                  <w:rFonts w:ascii="Arial Narrow" w:eastAsia="Times New Roman" w:hAnsi="Arial Narrow" w:cs="Arial"/>
                  <w:sz w:val="14"/>
                  <w:szCs w:val="14"/>
                  <w:rPrChange w:id="859" w:author="Jocelyn Liu" w:date="2018-07-22T15:45:00Z">
                    <w:rPr>
                      <w:rFonts w:ascii="Arial" w:eastAsia="Times New Roman" w:hAnsi="Arial" w:cs="Arial"/>
                    </w:rPr>
                  </w:rPrChange>
                </w:rPr>
                <w:t>0.95426</w:t>
              </w:r>
            </w:ins>
          </w:p>
        </w:tc>
      </w:tr>
      <w:tr w:rsidR="002418CF" w:rsidRPr="006F35F9" w14:paraId="6193DD8A" w14:textId="2A4EDC98" w:rsidTr="002418CF">
        <w:trPr>
          <w:trHeight w:val="254"/>
          <w:ins w:id="860" w:author="Jocelyn Liu" w:date="2018-07-22T14:47:00Z"/>
          <w:trPrChange w:id="861" w:author="Jocelyn Liu" w:date="2018-07-22T15:47:00Z">
            <w:trPr>
              <w:gridAfter w:val="0"/>
              <w:wAfter w:w="7" w:type="dxa"/>
              <w:trHeight w:val="254"/>
            </w:trPr>
          </w:trPrChange>
        </w:trPr>
        <w:tc>
          <w:tcPr>
            <w:tcW w:w="760" w:type="dxa"/>
            <w:vMerge/>
            <w:tcMar>
              <w:left w:w="58" w:type="dxa"/>
              <w:right w:w="58" w:type="dxa"/>
            </w:tcMar>
            <w:tcPrChange w:id="862" w:author="Jocelyn Liu" w:date="2018-07-22T15:47:00Z">
              <w:tcPr>
                <w:tcW w:w="725" w:type="dxa"/>
                <w:vMerge/>
              </w:tcPr>
            </w:tcPrChange>
          </w:tcPr>
          <w:p w14:paraId="1C951109" w14:textId="77777777" w:rsidR="006168BB" w:rsidRPr="002418CF" w:rsidRDefault="006168BB" w:rsidP="00971A17">
            <w:pPr>
              <w:rPr>
                <w:ins w:id="863" w:author="Jocelyn Liu" w:date="2018-07-22T14:47:00Z"/>
                <w:rFonts w:ascii="Arial" w:eastAsia="Times New Roman" w:hAnsi="Arial" w:cs="Arial"/>
                <w:sz w:val="14"/>
                <w:szCs w:val="14"/>
                <w:rPrChange w:id="864" w:author="Jocelyn Liu" w:date="2018-07-22T15:45:00Z">
                  <w:rPr>
                    <w:ins w:id="865" w:author="Jocelyn Liu" w:date="2018-07-22T14:47:00Z"/>
                    <w:rFonts w:ascii="Arial" w:eastAsia="Times New Roman" w:hAnsi="Arial" w:cs="Arial"/>
                  </w:rPr>
                </w:rPrChange>
              </w:rPr>
            </w:pPr>
          </w:p>
        </w:tc>
        <w:tc>
          <w:tcPr>
            <w:tcW w:w="688" w:type="dxa"/>
            <w:tcMar>
              <w:left w:w="58" w:type="dxa"/>
              <w:right w:w="58" w:type="dxa"/>
            </w:tcMar>
            <w:tcPrChange w:id="866" w:author="Jocelyn Liu" w:date="2018-07-22T15:47:00Z">
              <w:tcPr>
                <w:tcW w:w="725" w:type="dxa"/>
              </w:tcPr>
            </w:tcPrChange>
          </w:tcPr>
          <w:p w14:paraId="1DBB4AD5" w14:textId="02D37ECA" w:rsidR="006168BB" w:rsidRPr="002418CF" w:rsidRDefault="006F35F9" w:rsidP="00971A17">
            <w:pPr>
              <w:rPr>
                <w:ins w:id="867" w:author="Jocelyn Liu" w:date="2018-07-22T14:47:00Z"/>
                <w:rFonts w:ascii="Arial Narrow" w:eastAsia="Times New Roman" w:hAnsi="Arial Narrow" w:cs="Arial"/>
                <w:sz w:val="14"/>
                <w:szCs w:val="14"/>
                <w:rPrChange w:id="868" w:author="Jocelyn Liu" w:date="2018-07-22T15:45:00Z">
                  <w:rPr>
                    <w:ins w:id="869" w:author="Jocelyn Liu" w:date="2018-07-22T14:47:00Z"/>
                    <w:rFonts w:ascii="Arial" w:eastAsia="Times New Roman" w:hAnsi="Arial" w:cs="Arial"/>
                  </w:rPr>
                </w:rPrChange>
              </w:rPr>
            </w:pPr>
            <w:ins w:id="870" w:author="Jocelyn Liu" w:date="2018-07-22T15:38:00Z">
              <w:r w:rsidRPr="002418CF">
                <w:rPr>
                  <w:rFonts w:ascii="Arial Narrow" w:eastAsia="Times New Roman" w:hAnsi="Arial Narrow" w:cs="Arial"/>
                  <w:sz w:val="14"/>
                  <w:szCs w:val="14"/>
                  <w:rPrChange w:id="871" w:author="Jocelyn Liu" w:date="2018-07-22T15:45:00Z">
                    <w:rPr>
                      <w:rFonts w:ascii="Arial" w:eastAsia="Times New Roman" w:hAnsi="Arial" w:cs="Arial"/>
                      <w:sz w:val="10"/>
                    </w:rPr>
                  </w:rPrChange>
                </w:rPr>
                <w:t>14.45166</w:t>
              </w:r>
            </w:ins>
          </w:p>
        </w:tc>
        <w:tc>
          <w:tcPr>
            <w:tcW w:w="634" w:type="dxa"/>
            <w:tcMar>
              <w:left w:w="58" w:type="dxa"/>
              <w:right w:w="58" w:type="dxa"/>
            </w:tcMar>
            <w:tcPrChange w:id="872" w:author="Jocelyn Liu" w:date="2018-07-22T15:47:00Z">
              <w:tcPr>
                <w:tcW w:w="634" w:type="dxa"/>
              </w:tcPr>
            </w:tcPrChange>
          </w:tcPr>
          <w:p w14:paraId="02D832CB" w14:textId="45BFF4AC" w:rsidR="006168BB" w:rsidRPr="002418CF" w:rsidRDefault="002418CF" w:rsidP="00971A17">
            <w:pPr>
              <w:rPr>
                <w:ins w:id="873" w:author="Jocelyn Liu" w:date="2018-07-22T15:05:00Z"/>
                <w:rFonts w:ascii="Arial Narrow" w:eastAsia="Times New Roman" w:hAnsi="Arial Narrow" w:cs="Arial"/>
                <w:sz w:val="14"/>
                <w:szCs w:val="14"/>
                <w:rPrChange w:id="874" w:author="Jocelyn Liu" w:date="2018-07-22T15:45:00Z">
                  <w:rPr>
                    <w:ins w:id="875" w:author="Jocelyn Liu" w:date="2018-07-22T15:05:00Z"/>
                    <w:rFonts w:ascii="Arial" w:eastAsia="Times New Roman" w:hAnsi="Arial" w:cs="Arial"/>
                    <w:sz w:val="18"/>
                  </w:rPr>
                </w:rPrChange>
              </w:rPr>
            </w:pPr>
            <w:ins w:id="876" w:author="Jocelyn Liu" w:date="2018-07-22T15:40:00Z">
              <w:r w:rsidRPr="002418CF">
                <w:rPr>
                  <w:rFonts w:ascii="Arial Narrow" w:eastAsia="Times New Roman" w:hAnsi="Arial Narrow" w:cs="Arial"/>
                  <w:sz w:val="14"/>
                  <w:szCs w:val="14"/>
                  <w:rPrChange w:id="877" w:author="Jocelyn Liu" w:date="2018-07-22T15:45:00Z">
                    <w:rPr>
                      <w:rFonts w:ascii="Arial" w:eastAsia="Times New Roman" w:hAnsi="Arial" w:cs="Arial"/>
                      <w:sz w:val="10"/>
                    </w:rPr>
                  </w:rPrChange>
                </w:rPr>
                <w:t>0.99757</w:t>
              </w:r>
            </w:ins>
          </w:p>
        </w:tc>
        <w:tc>
          <w:tcPr>
            <w:tcW w:w="724" w:type="dxa"/>
            <w:tcMar>
              <w:left w:w="58" w:type="dxa"/>
              <w:right w:w="58" w:type="dxa"/>
            </w:tcMar>
            <w:tcPrChange w:id="878" w:author="Jocelyn Liu" w:date="2018-07-22T15:47:00Z">
              <w:tcPr>
                <w:tcW w:w="725" w:type="dxa"/>
              </w:tcPr>
            </w:tcPrChange>
          </w:tcPr>
          <w:p w14:paraId="35328893" w14:textId="07174BB6" w:rsidR="006168BB" w:rsidRPr="002418CF" w:rsidRDefault="006F35F9" w:rsidP="00971A17">
            <w:pPr>
              <w:rPr>
                <w:ins w:id="879" w:author="Jocelyn Liu" w:date="2018-07-22T14:47:00Z"/>
                <w:rFonts w:ascii="Arial Narrow" w:eastAsia="Times New Roman" w:hAnsi="Arial Narrow" w:cs="Arial"/>
                <w:sz w:val="14"/>
                <w:szCs w:val="14"/>
                <w:rPrChange w:id="880" w:author="Jocelyn Liu" w:date="2018-07-22T15:45:00Z">
                  <w:rPr>
                    <w:ins w:id="881" w:author="Jocelyn Liu" w:date="2018-07-22T14:47:00Z"/>
                    <w:rFonts w:ascii="Arial" w:eastAsia="Times New Roman" w:hAnsi="Arial" w:cs="Arial"/>
                  </w:rPr>
                </w:rPrChange>
              </w:rPr>
            </w:pPr>
            <w:ins w:id="882" w:author="Jocelyn Liu" w:date="2018-07-22T15:32:00Z">
              <w:r w:rsidRPr="002418CF">
                <w:rPr>
                  <w:rFonts w:ascii="Arial Narrow" w:eastAsia="Times New Roman" w:hAnsi="Arial Narrow" w:cs="Arial"/>
                  <w:sz w:val="14"/>
                  <w:szCs w:val="14"/>
                  <w:rPrChange w:id="883" w:author="Jocelyn Liu" w:date="2018-07-22T15:45:00Z">
                    <w:rPr>
                      <w:rFonts w:ascii="Arial" w:eastAsia="Times New Roman" w:hAnsi="Arial" w:cs="Arial"/>
                      <w:sz w:val="10"/>
                    </w:rPr>
                  </w:rPrChange>
                </w:rPr>
                <w:t>44.6520</w:t>
              </w:r>
            </w:ins>
          </w:p>
        </w:tc>
        <w:tc>
          <w:tcPr>
            <w:tcW w:w="618" w:type="dxa"/>
            <w:tcMar>
              <w:left w:w="58" w:type="dxa"/>
              <w:right w:w="58" w:type="dxa"/>
            </w:tcMar>
            <w:tcPrChange w:id="884" w:author="Jocelyn Liu" w:date="2018-07-22T15:47:00Z">
              <w:tcPr>
                <w:tcW w:w="618" w:type="dxa"/>
              </w:tcPr>
            </w:tcPrChange>
          </w:tcPr>
          <w:p w14:paraId="3CECAD73" w14:textId="70D88D19" w:rsidR="006168BB" w:rsidRPr="002418CF" w:rsidRDefault="006F35F9" w:rsidP="00971A17">
            <w:pPr>
              <w:rPr>
                <w:ins w:id="885" w:author="Jocelyn Liu" w:date="2018-07-22T15:05:00Z"/>
                <w:rFonts w:ascii="Arial Narrow" w:eastAsia="Times New Roman" w:hAnsi="Arial Narrow" w:cs="Arial"/>
                <w:sz w:val="14"/>
                <w:szCs w:val="14"/>
                <w:rPrChange w:id="886" w:author="Jocelyn Liu" w:date="2018-07-22T15:45:00Z">
                  <w:rPr>
                    <w:ins w:id="887" w:author="Jocelyn Liu" w:date="2018-07-22T15:05:00Z"/>
                    <w:rFonts w:ascii="Arial" w:eastAsia="Times New Roman" w:hAnsi="Arial" w:cs="Arial"/>
                    <w:sz w:val="18"/>
                  </w:rPr>
                </w:rPrChange>
              </w:rPr>
            </w:pPr>
            <w:ins w:id="888" w:author="Jocelyn Liu" w:date="2018-07-22T15:34:00Z">
              <w:r w:rsidRPr="002418CF">
                <w:rPr>
                  <w:rFonts w:ascii="Arial Narrow" w:eastAsia="Times New Roman" w:hAnsi="Arial Narrow" w:cs="Arial"/>
                  <w:sz w:val="14"/>
                  <w:szCs w:val="14"/>
                  <w:rPrChange w:id="889" w:author="Jocelyn Liu" w:date="2018-07-22T15:45:00Z">
                    <w:rPr>
                      <w:rFonts w:ascii="Arial" w:eastAsia="Times New Roman" w:hAnsi="Arial" w:cs="Arial"/>
                      <w:sz w:val="10"/>
                    </w:rPr>
                  </w:rPrChange>
                </w:rPr>
                <w:t>0.99621</w:t>
              </w:r>
            </w:ins>
          </w:p>
        </w:tc>
        <w:tc>
          <w:tcPr>
            <w:tcW w:w="660" w:type="dxa"/>
            <w:tcMar>
              <w:left w:w="58" w:type="dxa"/>
              <w:right w:w="58" w:type="dxa"/>
            </w:tcMar>
            <w:tcPrChange w:id="890" w:author="Jocelyn Liu" w:date="2018-07-22T15:47:00Z">
              <w:tcPr>
                <w:tcW w:w="661" w:type="dxa"/>
              </w:tcPr>
            </w:tcPrChange>
          </w:tcPr>
          <w:p w14:paraId="6EAE35E8" w14:textId="71CE44A6" w:rsidR="006168BB" w:rsidRPr="002418CF" w:rsidRDefault="006F35F9" w:rsidP="00971A17">
            <w:pPr>
              <w:rPr>
                <w:ins w:id="891" w:author="Jocelyn Liu" w:date="2018-07-22T14:47:00Z"/>
                <w:rFonts w:ascii="Arial Narrow" w:eastAsia="Times New Roman" w:hAnsi="Arial Narrow" w:cs="Arial"/>
                <w:sz w:val="14"/>
                <w:szCs w:val="14"/>
                <w:rPrChange w:id="892" w:author="Jocelyn Liu" w:date="2018-07-22T15:45:00Z">
                  <w:rPr>
                    <w:ins w:id="893" w:author="Jocelyn Liu" w:date="2018-07-22T14:47:00Z"/>
                    <w:rFonts w:ascii="Arial" w:eastAsia="Times New Roman" w:hAnsi="Arial" w:cs="Arial"/>
                  </w:rPr>
                </w:rPrChange>
              </w:rPr>
            </w:pPr>
            <w:ins w:id="894" w:author="Jocelyn Liu" w:date="2018-07-22T15:28:00Z">
              <w:r w:rsidRPr="002418CF">
                <w:rPr>
                  <w:rFonts w:ascii="Arial Narrow" w:eastAsia="Times New Roman" w:hAnsi="Arial Narrow" w:cs="Arial"/>
                  <w:sz w:val="14"/>
                  <w:szCs w:val="14"/>
                  <w:rPrChange w:id="895" w:author="Jocelyn Liu" w:date="2018-07-22T15:45:00Z">
                    <w:rPr>
                      <w:rFonts w:ascii="Arial" w:eastAsia="Times New Roman" w:hAnsi="Arial" w:cs="Arial"/>
                      <w:sz w:val="14"/>
                    </w:rPr>
                  </w:rPrChange>
                </w:rPr>
                <w:t>10.6512</w:t>
              </w:r>
            </w:ins>
          </w:p>
        </w:tc>
        <w:tc>
          <w:tcPr>
            <w:tcW w:w="609" w:type="dxa"/>
            <w:tcMar>
              <w:left w:w="58" w:type="dxa"/>
              <w:right w:w="58" w:type="dxa"/>
            </w:tcMar>
            <w:tcPrChange w:id="896" w:author="Jocelyn Liu" w:date="2018-07-22T15:47:00Z">
              <w:tcPr>
                <w:tcW w:w="609" w:type="dxa"/>
              </w:tcPr>
            </w:tcPrChange>
          </w:tcPr>
          <w:p w14:paraId="37DA5655" w14:textId="616B4528" w:rsidR="006168BB" w:rsidRPr="002418CF" w:rsidRDefault="006F35F9" w:rsidP="00971A17">
            <w:pPr>
              <w:rPr>
                <w:ins w:id="897" w:author="Jocelyn Liu" w:date="2018-07-22T15:05:00Z"/>
                <w:rFonts w:ascii="Arial Narrow" w:eastAsia="Times New Roman" w:hAnsi="Arial Narrow" w:cs="Arial"/>
                <w:sz w:val="14"/>
                <w:szCs w:val="14"/>
                <w:rPrChange w:id="898" w:author="Jocelyn Liu" w:date="2018-07-22T15:45:00Z">
                  <w:rPr>
                    <w:ins w:id="899" w:author="Jocelyn Liu" w:date="2018-07-22T15:05:00Z"/>
                    <w:rFonts w:ascii="Arial" w:eastAsia="Times New Roman" w:hAnsi="Arial" w:cs="Arial"/>
                    <w:sz w:val="18"/>
                  </w:rPr>
                </w:rPrChange>
              </w:rPr>
            </w:pPr>
            <w:ins w:id="900" w:author="Jocelyn Liu" w:date="2018-07-22T15:30:00Z">
              <w:r w:rsidRPr="002418CF">
                <w:rPr>
                  <w:rFonts w:ascii="Arial Narrow" w:eastAsia="Times New Roman" w:hAnsi="Arial Narrow" w:cs="Arial"/>
                  <w:sz w:val="14"/>
                  <w:szCs w:val="14"/>
                  <w:rPrChange w:id="901" w:author="Jocelyn Liu" w:date="2018-07-22T15:45:00Z">
                    <w:rPr>
                      <w:rFonts w:ascii="Arial" w:eastAsia="Times New Roman" w:hAnsi="Arial" w:cs="Arial"/>
                      <w:sz w:val="14"/>
                    </w:rPr>
                  </w:rPrChange>
                </w:rPr>
                <w:t>0.97706</w:t>
              </w:r>
            </w:ins>
          </w:p>
        </w:tc>
        <w:tc>
          <w:tcPr>
            <w:tcW w:w="770" w:type="dxa"/>
            <w:tcMar>
              <w:left w:w="58" w:type="dxa"/>
              <w:right w:w="58" w:type="dxa"/>
            </w:tcMar>
            <w:tcPrChange w:id="902" w:author="Jocelyn Liu" w:date="2018-07-22T15:47:00Z">
              <w:tcPr>
                <w:tcW w:w="770" w:type="dxa"/>
              </w:tcPr>
            </w:tcPrChange>
          </w:tcPr>
          <w:p w14:paraId="2C570290" w14:textId="3483BABC" w:rsidR="006168BB" w:rsidRPr="002418CF" w:rsidRDefault="009450FF" w:rsidP="00971A17">
            <w:pPr>
              <w:rPr>
                <w:ins w:id="903" w:author="Jocelyn Liu" w:date="2018-07-22T14:47:00Z"/>
                <w:rFonts w:ascii="Arial Narrow" w:eastAsia="Times New Roman" w:hAnsi="Arial Narrow" w:cs="Arial"/>
                <w:sz w:val="14"/>
                <w:szCs w:val="14"/>
                <w:rPrChange w:id="904" w:author="Jocelyn Liu" w:date="2018-07-22T15:45:00Z">
                  <w:rPr>
                    <w:ins w:id="905" w:author="Jocelyn Liu" w:date="2018-07-22T14:47:00Z"/>
                    <w:rFonts w:ascii="Arial" w:eastAsia="Times New Roman" w:hAnsi="Arial" w:cs="Arial"/>
                  </w:rPr>
                </w:rPrChange>
              </w:rPr>
            </w:pPr>
            <w:ins w:id="906" w:author="Jocelyn Liu" w:date="2018-07-22T15:22:00Z">
              <w:r w:rsidRPr="002418CF">
                <w:rPr>
                  <w:rFonts w:ascii="Arial Narrow" w:eastAsia="Times New Roman" w:hAnsi="Arial Narrow" w:cs="Arial"/>
                  <w:sz w:val="14"/>
                  <w:szCs w:val="14"/>
                  <w:rPrChange w:id="907" w:author="Jocelyn Liu" w:date="2018-07-22T15:45:00Z">
                    <w:rPr>
                      <w:rFonts w:ascii="Arial" w:eastAsia="Times New Roman" w:hAnsi="Arial" w:cs="Arial"/>
                      <w:sz w:val="14"/>
                    </w:rPr>
                  </w:rPrChange>
                </w:rPr>
                <w:t>23.4284</w:t>
              </w:r>
            </w:ins>
          </w:p>
        </w:tc>
        <w:tc>
          <w:tcPr>
            <w:tcW w:w="567" w:type="dxa"/>
            <w:tcMar>
              <w:left w:w="58" w:type="dxa"/>
              <w:right w:w="58" w:type="dxa"/>
            </w:tcMar>
            <w:tcPrChange w:id="908" w:author="Jocelyn Liu" w:date="2018-07-22T15:47:00Z">
              <w:tcPr>
                <w:tcW w:w="636" w:type="dxa"/>
              </w:tcPr>
            </w:tcPrChange>
          </w:tcPr>
          <w:p w14:paraId="0B622090" w14:textId="2AD456DB" w:rsidR="006168BB" w:rsidRPr="002418CF" w:rsidRDefault="009450FF" w:rsidP="00971A17">
            <w:pPr>
              <w:rPr>
                <w:ins w:id="909" w:author="Jocelyn Liu" w:date="2018-07-22T15:05:00Z"/>
                <w:rFonts w:ascii="Arial Narrow" w:eastAsia="Times New Roman" w:hAnsi="Arial Narrow" w:cs="Arial"/>
                <w:sz w:val="14"/>
                <w:szCs w:val="14"/>
                <w:rPrChange w:id="910" w:author="Jocelyn Liu" w:date="2018-07-22T15:45:00Z">
                  <w:rPr>
                    <w:ins w:id="911" w:author="Jocelyn Liu" w:date="2018-07-22T15:05:00Z"/>
                    <w:rFonts w:ascii="Arial" w:eastAsia="Times New Roman" w:hAnsi="Arial" w:cs="Arial"/>
                    <w:sz w:val="18"/>
                  </w:rPr>
                </w:rPrChange>
              </w:rPr>
            </w:pPr>
            <w:ins w:id="912" w:author="Jocelyn Liu" w:date="2018-07-22T15:24:00Z">
              <w:r w:rsidRPr="002418CF">
                <w:rPr>
                  <w:rFonts w:ascii="Arial Narrow" w:eastAsia="Times New Roman" w:hAnsi="Arial Narrow" w:cs="Arial"/>
                  <w:sz w:val="14"/>
                  <w:szCs w:val="14"/>
                  <w:rPrChange w:id="913" w:author="Jocelyn Liu" w:date="2018-07-22T15:45:00Z">
                    <w:rPr>
                      <w:rFonts w:ascii="Arial" w:eastAsia="Times New Roman" w:hAnsi="Arial" w:cs="Arial"/>
                      <w:sz w:val="14"/>
                    </w:rPr>
                  </w:rPrChange>
                </w:rPr>
                <w:t>0.99254</w:t>
              </w:r>
            </w:ins>
          </w:p>
        </w:tc>
        <w:tc>
          <w:tcPr>
            <w:tcW w:w="720" w:type="dxa"/>
            <w:tcMar>
              <w:left w:w="58" w:type="dxa"/>
              <w:right w:w="58" w:type="dxa"/>
            </w:tcMar>
            <w:tcPrChange w:id="914" w:author="Jocelyn Liu" w:date="2018-07-22T15:47:00Z">
              <w:tcPr>
                <w:tcW w:w="702" w:type="dxa"/>
              </w:tcPr>
            </w:tcPrChange>
          </w:tcPr>
          <w:p w14:paraId="210A1CC4" w14:textId="6980E9CD" w:rsidR="006168BB" w:rsidRPr="002418CF" w:rsidRDefault="009450FF" w:rsidP="00971A17">
            <w:pPr>
              <w:rPr>
                <w:ins w:id="915" w:author="Jocelyn Liu" w:date="2018-07-22T14:47:00Z"/>
                <w:rFonts w:ascii="Arial Narrow" w:eastAsia="Times New Roman" w:hAnsi="Arial Narrow" w:cs="Arial"/>
                <w:sz w:val="14"/>
                <w:szCs w:val="14"/>
                <w:rPrChange w:id="916" w:author="Jocelyn Liu" w:date="2018-07-22T15:45:00Z">
                  <w:rPr>
                    <w:ins w:id="917" w:author="Jocelyn Liu" w:date="2018-07-22T14:47:00Z"/>
                    <w:rFonts w:ascii="Arial" w:eastAsia="Times New Roman" w:hAnsi="Arial" w:cs="Arial"/>
                  </w:rPr>
                </w:rPrChange>
              </w:rPr>
            </w:pPr>
            <w:ins w:id="918" w:author="Jocelyn Liu" w:date="2018-07-22T15:17:00Z">
              <w:r w:rsidRPr="002418CF">
                <w:rPr>
                  <w:rFonts w:ascii="Arial Narrow" w:eastAsia="Times New Roman" w:hAnsi="Arial Narrow" w:cs="Arial"/>
                  <w:sz w:val="14"/>
                  <w:szCs w:val="14"/>
                  <w:rPrChange w:id="919" w:author="Jocelyn Liu" w:date="2018-07-22T15:45:00Z">
                    <w:rPr>
                      <w:rFonts w:ascii="Arial" w:eastAsia="Times New Roman" w:hAnsi="Arial" w:cs="Arial"/>
                      <w:sz w:val="14"/>
                    </w:rPr>
                  </w:rPrChange>
                </w:rPr>
                <w:t>14.6789</w:t>
              </w:r>
            </w:ins>
          </w:p>
        </w:tc>
        <w:tc>
          <w:tcPr>
            <w:tcW w:w="640" w:type="dxa"/>
            <w:tcMar>
              <w:left w:w="58" w:type="dxa"/>
              <w:right w:w="58" w:type="dxa"/>
            </w:tcMar>
            <w:tcPrChange w:id="920" w:author="Jocelyn Liu" w:date="2018-07-22T15:47:00Z">
              <w:tcPr>
                <w:tcW w:w="587" w:type="dxa"/>
              </w:tcPr>
            </w:tcPrChange>
          </w:tcPr>
          <w:p w14:paraId="68C16323" w14:textId="00C1B8D5" w:rsidR="006168BB" w:rsidRPr="002418CF" w:rsidRDefault="009450FF" w:rsidP="00971A17">
            <w:pPr>
              <w:rPr>
                <w:ins w:id="921" w:author="Jocelyn Liu" w:date="2018-07-22T15:05:00Z"/>
                <w:rFonts w:ascii="Arial Narrow" w:eastAsia="Times New Roman" w:hAnsi="Arial Narrow" w:cs="Arial"/>
                <w:sz w:val="14"/>
                <w:szCs w:val="14"/>
                <w:rPrChange w:id="922" w:author="Jocelyn Liu" w:date="2018-07-22T15:45:00Z">
                  <w:rPr>
                    <w:ins w:id="923" w:author="Jocelyn Liu" w:date="2018-07-22T15:05:00Z"/>
                    <w:rFonts w:ascii="Arial" w:eastAsia="Times New Roman" w:hAnsi="Arial" w:cs="Arial"/>
                    <w:sz w:val="18"/>
                  </w:rPr>
                </w:rPrChange>
              </w:rPr>
            </w:pPr>
            <w:ins w:id="924" w:author="Jocelyn Liu" w:date="2018-07-22T15:19:00Z">
              <w:r w:rsidRPr="002418CF">
                <w:rPr>
                  <w:rFonts w:ascii="Arial Narrow" w:eastAsia="Times New Roman" w:hAnsi="Arial Narrow" w:cs="Arial"/>
                  <w:sz w:val="14"/>
                  <w:szCs w:val="14"/>
                  <w:rPrChange w:id="925" w:author="Jocelyn Liu" w:date="2018-07-22T15:45:00Z">
                    <w:rPr>
                      <w:rFonts w:ascii="Arial" w:eastAsia="Times New Roman" w:hAnsi="Arial" w:cs="Arial"/>
                      <w:sz w:val="14"/>
                    </w:rPr>
                  </w:rPrChange>
                </w:rPr>
                <w:t>0.99527</w:t>
              </w:r>
            </w:ins>
          </w:p>
        </w:tc>
        <w:tc>
          <w:tcPr>
            <w:tcW w:w="819" w:type="dxa"/>
            <w:tcMar>
              <w:left w:w="58" w:type="dxa"/>
              <w:right w:w="58" w:type="dxa"/>
            </w:tcMar>
            <w:tcPrChange w:id="926" w:author="Jocelyn Liu" w:date="2018-07-22T15:47:00Z">
              <w:tcPr>
                <w:tcW w:w="819" w:type="dxa"/>
              </w:tcPr>
            </w:tcPrChange>
          </w:tcPr>
          <w:p w14:paraId="1BFE4580" w14:textId="24E8208E" w:rsidR="006168BB" w:rsidRPr="002418CF" w:rsidRDefault="006168BB" w:rsidP="00971A17">
            <w:pPr>
              <w:rPr>
                <w:ins w:id="927" w:author="Jocelyn Liu" w:date="2018-07-22T14:47:00Z"/>
                <w:rFonts w:ascii="Arial Narrow" w:eastAsia="Times New Roman" w:hAnsi="Arial Narrow" w:cs="Arial"/>
                <w:sz w:val="14"/>
                <w:szCs w:val="14"/>
                <w:rPrChange w:id="928" w:author="Jocelyn Liu" w:date="2018-07-22T15:45:00Z">
                  <w:rPr>
                    <w:ins w:id="929" w:author="Jocelyn Liu" w:date="2018-07-22T14:47:00Z"/>
                    <w:rFonts w:ascii="Arial" w:eastAsia="Times New Roman" w:hAnsi="Arial" w:cs="Arial"/>
                  </w:rPr>
                </w:rPrChange>
              </w:rPr>
            </w:pPr>
            <w:ins w:id="930" w:author="Jocelyn Liu" w:date="2018-07-22T15:12:00Z">
              <w:r w:rsidRPr="002418CF">
                <w:rPr>
                  <w:rFonts w:ascii="Arial Narrow" w:eastAsia="Times New Roman" w:hAnsi="Arial Narrow" w:cs="Arial"/>
                  <w:sz w:val="14"/>
                  <w:szCs w:val="14"/>
                  <w:rPrChange w:id="931" w:author="Jocelyn Liu" w:date="2018-07-22T15:45:00Z">
                    <w:rPr>
                      <w:rFonts w:ascii="Arial" w:eastAsia="Times New Roman" w:hAnsi="Arial" w:cs="Arial"/>
                      <w:sz w:val="16"/>
                    </w:rPr>
                  </w:rPrChange>
                </w:rPr>
                <w:t>1.20359</w:t>
              </w:r>
            </w:ins>
          </w:p>
        </w:tc>
        <w:tc>
          <w:tcPr>
            <w:tcW w:w="637" w:type="dxa"/>
            <w:tcMar>
              <w:left w:w="58" w:type="dxa"/>
              <w:right w:w="58" w:type="dxa"/>
            </w:tcMar>
            <w:tcPrChange w:id="932" w:author="Jocelyn Liu" w:date="2018-07-22T15:47:00Z">
              <w:tcPr>
                <w:tcW w:w="636" w:type="dxa"/>
              </w:tcPr>
            </w:tcPrChange>
          </w:tcPr>
          <w:p w14:paraId="5E93EBB2" w14:textId="7742A03E" w:rsidR="006168BB" w:rsidRPr="002418CF" w:rsidRDefault="006168BB" w:rsidP="00971A17">
            <w:pPr>
              <w:rPr>
                <w:ins w:id="933" w:author="Jocelyn Liu" w:date="2018-07-22T15:05:00Z"/>
                <w:rFonts w:ascii="Arial Narrow" w:eastAsia="Times New Roman" w:hAnsi="Arial Narrow" w:cs="Arial"/>
                <w:sz w:val="14"/>
                <w:szCs w:val="14"/>
                <w:rPrChange w:id="934" w:author="Jocelyn Liu" w:date="2018-07-22T15:45:00Z">
                  <w:rPr>
                    <w:ins w:id="935" w:author="Jocelyn Liu" w:date="2018-07-22T15:05:00Z"/>
                    <w:rFonts w:ascii="Arial" w:eastAsia="Times New Roman" w:hAnsi="Arial" w:cs="Arial"/>
                    <w:sz w:val="18"/>
                  </w:rPr>
                </w:rPrChange>
              </w:rPr>
            </w:pPr>
            <w:ins w:id="936" w:author="Jocelyn Liu" w:date="2018-07-22T15:15:00Z">
              <w:r w:rsidRPr="002418CF">
                <w:rPr>
                  <w:rFonts w:ascii="Arial Narrow" w:eastAsia="Times New Roman" w:hAnsi="Arial Narrow" w:cs="Arial"/>
                  <w:sz w:val="14"/>
                  <w:szCs w:val="14"/>
                  <w:rPrChange w:id="937" w:author="Jocelyn Liu" w:date="2018-07-22T15:45:00Z">
                    <w:rPr>
                      <w:rFonts w:ascii="Arial" w:eastAsia="Times New Roman" w:hAnsi="Arial" w:cs="Arial"/>
                      <w:sz w:val="16"/>
                    </w:rPr>
                  </w:rPrChange>
                </w:rPr>
                <w:t>0.99703</w:t>
              </w:r>
            </w:ins>
          </w:p>
        </w:tc>
        <w:tc>
          <w:tcPr>
            <w:tcW w:w="768" w:type="dxa"/>
            <w:tcMar>
              <w:left w:w="58" w:type="dxa"/>
              <w:right w:w="58" w:type="dxa"/>
            </w:tcMar>
            <w:tcPrChange w:id="938" w:author="Jocelyn Liu" w:date="2018-07-22T15:47:00Z">
              <w:tcPr>
                <w:tcW w:w="768" w:type="dxa"/>
              </w:tcPr>
            </w:tcPrChange>
          </w:tcPr>
          <w:p w14:paraId="7D15504A" w14:textId="7AE5D7C7" w:rsidR="006168BB" w:rsidRPr="002418CF" w:rsidRDefault="006168BB" w:rsidP="00971A17">
            <w:pPr>
              <w:rPr>
                <w:ins w:id="939" w:author="Jocelyn Liu" w:date="2018-07-22T14:48:00Z"/>
                <w:rFonts w:ascii="Arial Narrow" w:eastAsia="Times New Roman" w:hAnsi="Arial Narrow" w:cs="Arial"/>
                <w:sz w:val="14"/>
                <w:szCs w:val="14"/>
                <w:rPrChange w:id="940" w:author="Jocelyn Liu" w:date="2018-07-22T15:45:00Z">
                  <w:rPr>
                    <w:ins w:id="941" w:author="Jocelyn Liu" w:date="2018-07-22T14:48:00Z"/>
                    <w:rFonts w:ascii="Arial" w:eastAsia="Times New Roman" w:hAnsi="Arial" w:cs="Arial"/>
                  </w:rPr>
                </w:rPrChange>
              </w:rPr>
            </w:pPr>
            <w:ins w:id="942" w:author="Jocelyn Liu" w:date="2018-07-22T15:04:00Z">
              <w:r w:rsidRPr="002418CF">
                <w:rPr>
                  <w:rFonts w:ascii="Arial Narrow" w:eastAsia="Times New Roman" w:hAnsi="Arial Narrow" w:cs="Arial"/>
                  <w:sz w:val="14"/>
                  <w:szCs w:val="14"/>
                  <w:rPrChange w:id="943" w:author="Jocelyn Liu" w:date="2018-07-22T15:45:00Z">
                    <w:rPr>
                      <w:rFonts w:ascii="Arial" w:eastAsia="Times New Roman" w:hAnsi="Arial" w:cs="Arial"/>
                    </w:rPr>
                  </w:rPrChange>
                </w:rPr>
                <w:t>3.71829</w:t>
              </w:r>
            </w:ins>
          </w:p>
        </w:tc>
        <w:tc>
          <w:tcPr>
            <w:tcW w:w="736" w:type="dxa"/>
            <w:tcMar>
              <w:left w:w="58" w:type="dxa"/>
              <w:right w:w="58" w:type="dxa"/>
            </w:tcMar>
            <w:tcPrChange w:id="944" w:author="Jocelyn Liu" w:date="2018-07-22T15:47:00Z">
              <w:tcPr>
                <w:tcW w:w="636" w:type="dxa"/>
              </w:tcPr>
            </w:tcPrChange>
          </w:tcPr>
          <w:p w14:paraId="6CDC8351" w14:textId="3CB746F7" w:rsidR="006168BB" w:rsidRPr="002418CF" w:rsidRDefault="006168BB" w:rsidP="00971A17">
            <w:pPr>
              <w:rPr>
                <w:ins w:id="945" w:author="Jocelyn Liu" w:date="2018-07-22T15:04:00Z"/>
                <w:rFonts w:ascii="Arial Narrow" w:eastAsia="Times New Roman" w:hAnsi="Arial Narrow" w:cs="Arial"/>
                <w:sz w:val="14"/>
                <w:szCs w:val="14"/>
                <w:rPrChange w:id="946" w:author="Jocelyn Liu" w:date="2018-07-22T15:45:00Z">
                  <w:rPr>
                    <w:ins w:id="947" w:author="Jocelyn Liu" w:date="2018-07-22T15:04:00Z"/>
                    <w:rFonts w:ascii="Arial" w:eastAsia="Times New Roman" w:hAnsi="Arial" w:cs="Arial"/>
                  </w:rPr>
                </w:rPrChange>
              </w:rPr>
            </w:pPr>
            <w:ins w:id="948" w:author="Jocelyn Liu" w:date="2018-07-22T15:08:00Z">
              <w:r w:rsidRPr="002418CF">
                <w:rPr>
                  <w:rFonts w:ascii="Arial Narrow" w:eastAsia="Times New Roman" w:hAnsi="Arial Narrow" w:cs="Arial"/>
                  <w:sz w:val="14"/>
                  <w:szCs w:val="14"/>
                  <w:rPrChange w:id="949" w:author="Jocelyn Liu" w:date="2018-07-22T15:45:00Z">
                    <w:rPr>
                      <w:rFonts w:ascii="Arial" w:eastAsia="Times New Roman" w:hAnsi="Arial" w:cs="Arial"/>
                      <w:sz w:val="16"/>
                    </w:rPr>
                  </w:rPrChange>
                </w:rPr>
                <w:t>0.99472</w:t>
              </w:r>
            </w:ins>
          </w:p>
        </w:tc>
        <w:tc>
          <w:tcPr>
            <w:tcW w:w="630" w:type="dxa"/>
            <w:tcMar>
              <w:left w:w="58" w:type="dxa"/>
              <w:right w:w="58" w:type="dxa"/>
            </w:tcMar>
            <w:tcPrChange w:id="950" w:author="Jocelyn Liu" w:date="2018-07-22T15:47:00Z">
              <w:tcPr>
                <w:tcW w:w="702" w:type="dxa"/>
              </w:tcPr>
            </w:tcPrChange>
          </w:tcPr>
          <w:p w14:paraId="04BCFF1E" w14:textId="675617D0" w:rsidR="006168BB" w:rsidRPr="002418CF" w:rsidRDefault="006168BB" w:rsidP="00971A17">
            <w:pPr>
              <w:rPr>
                <w:ins w:id="951" w:author="Jocelyn Liu" w:date="2018-07-22T14:47:00Z"/>
                <w:rFonts w:ascii="Arial Narrow" w:eastAsia="Times New Roman" w:hAnsi="Arial Narrow" w:cs="Arial"/>
                <w:sz w:val="14"/>
                <w:szCs w:val="14"/>
                <w:rPrChange w:id="952" w:author="Jocelyn Liu" w:date="2018-07-22T15:45:00Z">
                  <w:rPr>
                    <w:ins w:id="953" w:author="Jocelyn Liu" w:date="2018-07-22T14:47:00Z"/>
                    <w:rFonts w:ascii="Arial" w:eastAsia="Times New Roman" w:hAnsi="Arial" w:cs="Arial"/>
                  </w:rPr>
                </w:rPrChange>
              </w:rPr>
            </w:pPr>
            <w:ins w:id="954" w:author="Jocelyn Liu" w:date="2018-07-22T14:53:00Z">
              <w:r w:rsidRPr="002418CF">
                <w:rPr>
                  <w:rFonts w:ascii="Arial Narrow" w:eastAsia="Times New Roman" w:hAnsi="Arial Narrow" w:cs="Arial"/>
                  <w:sz w:val="14"/>
                  <w:szCs w:val="14"/>
                  <w:rPrChange w:id="955" w:author="Jocelyn Liu" w:date="2018-07-22T15:45:00Z">
                    <w:rPr>
                      <w:rFonts w:ascii="Arial" w:eastAsia="Times New Roman" w:hAnsi="Arial" w:cs="Arial"/>
                    </w:rPr>
                  </w:rPrChange>
                </w:rPr>
                <w:t>12.2004</w:t>
              </w:r>
            </w:ins>
          </w:p>
        </w:tc>
        <w:tc>
          <w:tcPr>
            <w:tcW w:w="720" w:type="dxa"/>
            <w:tcPrChange w:id="956" w:author="Jocelyn Liu" w:date="2018-07-22T15:47:00Z">
              <w:tcPr>
                <w:tcW w:w="637" w:type="dxa"/>
              </w:tcPr>
            </w:tcPrChange>
          </w:tcPr>
          <w:p w14:paraId="2E7183C5" w14:textId="5DAE46E5" w:rsidR="006168BB" w:rsidRPr="002418CF" w:rsidRDefault="006168BB" w:rsidP="00971A17">
            <w:pPr>
              <w:rPr>
                <w:ins w:id="957" w:author="Jocelyn Liu" w:date="2018-07-22T14:53:00Z"/>
                <w:rFonts w:ascii="Arial Narrow" w:eastAsia="Times New Roman" w:hAnsi="Arial Narrow" w:cs="Arial"/>
                <w:sz w:val="14"/>
                <w:szCs w:val="14"/>
                <w:rPrChange w:id="958" w:author="Jocelyn Liu" w:date="2018-07-22T15:45:00Z">
                  <w:rPr>
                    <w:ins w:id="959" w:author="Jocelyn Liu" w:date="2018-07-22T14:53:00Z"/>
                    <w:rFonts w:ascii="Arial" w:eastAsia="Times New Roman" w:hAnsi="Arial" w:cs="Arial"/>
                  </w:rPr>
                </w:rPrChange>
              </w:rPr>
            </w:pPr>
            <w:ins w:id="960" w:author="Jocelyn Liu" w:date="2018-07-22T14:56:00Z">
              <w:r w:rsidRPr="002418CF">
                <w:rPr>
                  <w:rFonts w:ascii="Arial Narrow" w:eastAsia="Times New Roman" w:hAnsi="Arial Narrow" w:cs="Arial"/>
                  <w:sz w:val="14"/>
                  <w:szCs w:val="14"/>
                  <w:rPrChange w:id="961" w:author="Jocelyn Liu" w:date="2018-07-22T15:45:00Z">
                    <w:rPr>
                      <w:rFonts w:ascii="Arial" w:eastAsia="Times New Roman" w:hAnsi="Arial" w:cs="Arial"/>
                    </w:rPr>
                  </w:rPrChange>
                </w:rPr>
                <w:t>0.99576</w:t>
              </w:r>
            </w:ins>
          </w:p>
        </w:tc>
      </w:tr>
      <w:tr w:rsidR="002418CF" w:rsidRPr="006F35F9" w14:paraId="12E9450D" w14:textId="53D8DA28" w:rsidTr="002418CF">
        <w:trPr>
          <w:trHeight w:val="275"/>
          <w:ins w:id="962" w:author="Jocelyn Liu" w:date="2018-07-22T14:47:00Z"/>
          <w:trPrChange w:id="963" w:author="Jocelyn Liu" w:date="2018-07-22T15:47:00Z">
            <w:trPr>
              <w:gridAfter w:val="0"/>
              <w:wAfter w:w="7" w:type="dxa"/>
              <w:trHeight w:val="275"/>
            </w:trPr>
          </w:trPrChange>
        </w:trPr>
        <w:tc>
          <w:tcPr>
            <w:tcW w:w="760" w:type="dxa"/>
            <w:vMerge/>
            <w:tcMar>
              <w:left w:w="58" w:type="dxa"/>
              <w:right w:w="58" w:type="dxa"/>
            </w:tcMar>
            <w:tcPrChange w:id="964" w:author="Jocelyn Liu" w:date="2018-07-22T15:47:00Z">
              <w:tcPr>
                <w:tcW w:w="725" w:type="dxa"/>
                <w:vMerge/>
              </w:tcPr>
            </w:tcPrChange>
          </w:tcPr>
          <w:p w14:paraId="00A6E774" w14:textId="77777777" w:rsidR="006168BB" w:rsidRPr="002418CF" w:rsidRDefault="006168BB" w:rsidP="00971A17">
            <w:pPr>
              <w:rPr>
                <w:ins w:id="965" w:author="Jocelyn Liu" w:date="2018-07-22T14:47:00Z"/>
                <w:rFonts w:ascii="Arial" w:eastAsia="Times New Roman" w:hAnsi="Arial" w:cs="Arial"/>
                <w:sz w:val="14"/>
                <w:szCs w:val="14"/>
                <w:rPrChange w:id="966" w:author="Jocelyn Liu" w:date="2018-07-22T15:45:00Z">
                  <w:rPr>
                    <w:ins w:id="967" w:author="Jocelyn Liu" w:date="2018-07-22T14:47:00Z"/>
                    <w:rFonts w:ascii="Arial" w:eastAsia="Times New Roman" w:hAnsi="Arial" w:cs="Arial"/>
                  </w:rPr>
                </w:rPrChange>
              </w:rPr>
            </w:pPr>
          </w:p>
        </w:tc>
        <w:tc>
          <w:tcPr>
            <w:tcW w:w="688" w:type="dxa"/>
            <w:tcMar>
              <w:left w:w="58" w:type="dxa"/>
              <w:right w:w="58" w:type="dxa"/>
            </w:tcMar>
            <w:tcPrChange w:id="968" w:author="Jocelyn Liu" w:date="2018-07-22T15:47:00Z">
              <w:tcPr>
                <w:tcW w:w="725" w:type="dxa"/>
              </w:tcPr>
            </w:tcPrChange>
          </w:tcPr>
          <w:p w14:paraId="1E0A0B55" w14:textId="7B533F94" w:rsidR="006168BB" w:rsidRPr="002418CF" w:rsidRDefault="006F35F9" w:rsidP="00971A17">
            <w:pPr>
              <w:rPr>
                <w:ins w:id="969" w:author="Jocelyn Liu" w:date="2018-07-22T14:47:00Z"/>
                <w:rFonts w:ascii="Arial Narrow" w:eastAsia="Times New Roman" w:hAnsi="Arial Narrow" w:cs="Arial"/>
                <w:sz w:val="14"/>
                <w:szCs w:val="14"/>
                <w:rPrChange w:id="970" w:author="Jocelyn Liu" w:date="2018-07-22T15:45:00Z">
                  <w:rPr>
                    <w:ins w:id="971" w:author="Jocelyn Liu" w:date="2018-07-22T14:47:00Z"/>
                    <w:rFonts w:ascii="Arial" w:eastAsia="Times New Roman" w:hAnsi="Arial" w:cs="Arial"/>
                  </w:rPr>
                </w:rPrChange>
              </w:rPr>
            </w:pPr>
            <w:ins w:id="972" w:author="Jocelyn Liu" w:date="2018-07-22T15:38:00Z">
              <w:r w:rsidRPr="002418CF">
                <w:rPr>
                  <w:rFonts w:ascii="Arial Narrow" w:eastAsia="Times New Roman" w:hAnsi="Arial Narrow" w:cs="Arial"/>
                  <w:sz w:val="14"/>
                  <w:szCs w:val="14"/>
                  <w:rPrChange w:id="973" w:author="Jocelyn Liu" w:date="2018-07-22T15:45:00Z">
                    <w:rPr>
                      <w:rFonts w:ascii="Arial" w:eastAsia="Times New Roman" w:hAnsi="Arial" w:cs="Arial"/>
                      <w:sz w:val="10"/>
                    </w:rPr>
                  </w:rPrChange>
                </w:rPr>
                <w:t>0.65445</w:t>
              </w:r>
            </w:ins>
          </w:p>
        </w:tc>
        <w:tc>
          <w:tcPr>
            <w:tcW w:w="634" w:type="dxa"/>
            <w:tcMar>
              <w:left w:w="58" w:type="dxa"/>
              <w:right w:w="58" w:type="dxa"/>
            </w:tcMar>
            <w:tcPrChange w:id="974" w:author="Jocelyn Liu" w:date="2018-07-22T15:47:00Z">
              <w:tcPr>
                <w:tcW w:w="634" w:type="dxa"/>
              </w:tcPr>
            </w:tcPrChange>
          </w:tcPr>
          <w:p w14:paraId="077B9BF4" w14:textId="726FCAA4" w:rsidR="006168BB" w:rsidRPr="002418CF" w:rsidRDefault="002418CF" w:rsidP="00971A17">
            <w:pPr>
              <w:rPr>
                <w:ins w:id="975" w:author="Jocelyn Liu" w:date="2018-07-22T15:05:00Z"/>
                <w:rFonts w:ascii="Arial Narrow" w:eastAsia="Times New Roman" w:hAnsi="Arial Narrow" w:cs="Arial"/>
                <w:sz w:val="14"/>
                <w:szCs w:val="14"/>
                <w:rPrChange w:id="976" w:author="Jocelyn Liu" w:date="2018-07-22T15:45:00Z">
                  <w:rPr>
                    <w:ins w:id="977" w:author="Jocelyn Liu" w:date="2018-07-22T15:05:00Z"/>
                    <w:rFonts w:ascii="Arial" w:eastAsia="Times New Roman" w:hAnsi="Arial" w:cs="Arial"/>
                    <w:sz w:val="18"/>
                  </w:rPr>
                </w:rPrChange>
              </w:rPr>
            </w:pPr>
            <w:ins w:id="978" w:author="Jocelyn Liu" w:date="2018-07-22T15:41:00Z">
              <w:r w:rsidRPr="002418CF">
                <w:rPr>
                  <w:rFonts w:ascii="Arial Narrow" w:eastAsia="Times New Roman" w:hAnsi="Arial Narrow" w:cs="Arial"/>
                  <w:sz w:val="14"/>
                  <w:szCs w:val="14"/>
                  <w:rPrChange w:id="979" w:author="Jocelyn Liu" w:date="2018-07-22T15:45:00Z">
                    <w:rPr>
                      <w:rFonts w:ascii="Arial" w:eastAsia="Times New Roman" w:hAnsi="Arial" w:cs="Arial"/>
                      <w:sz w:val="10"/>
                    </w:rPr>
                  </w:rPrChange>
                </w:rPr>
                <w:t>1.00000</w:t>
              </w:r>
            </w:ins>
          </w:p>
        </w:tc>
        <w:tc>
          <w:tcPr>
            <w:tcW w:w="724" w:type="dxa"/>
            <w:tcMar>
              <w:left w:w="58" w:type="dxa"/>
              <w:right w:w="58" w:type="dxa"/>
            </w:tcMar>
            <w:tcPrChange w:id="980" w:author="Jocelyn Liu" w:date="2018-07-22T15:47:00Z">
              <w:tcPr>
                <w:tcW w:w="725" w:type="dxa"/>
              </w:tcPr>
            </w:tcPrChange>
          </w:tcPr>
          <w:p w14:paraId="02618C95" w14:textId="6B44B7B3" w:rsidR="006168BB" w:rsidRPr="002418CF" w:rsidRDefault="006F35F9" w:rsidP="00971A17">
            <w:pPr>
              <w:rPr>
                <w:ins w:id="981" w:author="Jocelyn Liu" w:date="2018-07-22T14:47:00Z"/>
                <w:rFonts w:ascii="Arial Narrow" w:eastAsia="Times New Roman" w:hAnsi="Arial Narrow" w:cs="Arial"/>
                <w:sz w:val="14"/>
                <w:szCs w:val="14"/>
                <w:rPrChange w:id="982" w:author="Jocelyn Liu" w:date="2018-07-22T15:45:00Z">
                  <w:rPr>
                    <w:ins w:id="983" w:author="Jocelyn Liu" w:date="2018-07-22T14:47:00Z"/>
                    <w:rFonts w:ascii="Arial" w:eastAsia="Times New Roman" w:hAnsi="Arial" w:cs="Arial"/>
                  </w:rPr>
                </w:rPrChange>
              </w:rPr>
            </w:pPr>
            <w:ins w:id="984" w:author="Jocelyn Liu" w:date="2018-07-22T15:33:00Z">
              <w:r w:rsidRPr="002418CF">
                <w:rPr>
                  <w:rFonts w:ascii="Arial Narrow" w:eastAsia="Times New Roman" w:hAnsi="Arial Narrow" w:cs="Arial"/>
                  <w:sz w:val="14"/>
                  <w:szCs w:val="14"/>
                  <w:rPrChange w:id="985" w:author="Jocelyn Liu" w:date="2018-07-22T15:45:00Z">
                    <w:rPr>
                      <w:rFonts w:ascii="Arial" w:eastAsia="Times New Roman" w:hAnsi="Arial" w:cs="Arial"/>
                      <w:sz w:val="10"/>
                    </w:rPr>
                  </w:rPrChange>
                </w:rPr>
                <w:t>2.2629</w:t>
              </w:r>
            </w:ins>
          </w:p>
        </w:tc>
        <w:tc>
          <w:tcPr>
            <w:tcW w:w="618" w:type="dxa"/>
            <w:tcMar>
              <w:left w:w="58" w:type="dxa"/>
              <w:right w:w="58" w:type="dxa"/>
            </w:tcMar>
            <w:tcPrChange w:id="986" w:author="Jocelyn Liu" w:date="2018-07-22T15:47:00Z">
              <w:tcPr>
                <w:tcW w:w="618" w:type="dxa"/>
              </w:tcPr>
            </w:tcPrChange>
          </w:tcPr>
          <w:p w14:paraId="10471A60" w14:textId="2D10A3FC" w:rsidR="006168BB" w:rsidRPr="002418CF" w:rsidRDefault="002418CF" w:rsidP="00971A17">
            <w:pPr>
              <w:rPr>
                <w:ins w:id="987" w:author="Jocelyn Liu" w:date="2018-07-22T15:05:00Z"/>
                <w:rFonts w:ascii="Arial Narrow" w:eastAsia="Times New Roman" w:hAnsi="Arial Narrow" w:cs="Arial"/>
                <w:sz w:val="14"/>
                <w:szCs w:val="14"/>
                <w:rPrChange w:id="988" w:author="Jocelyn Liu" w:date="2018-07-22T15:45:00Z">
                  <w:rPr>
                    <w:ins w:id="989" w:author="Jocelyn Liu" w:date="2018-07-22T15:05:00Z"/>
                    <w:rFonts w:ascii="Arial" w:eastAsia="Times New Roman" w:hAnsi="Arial" w:cs="Arial"/>
                    <w:sz w:val="18"/>
                  </w:rPr>
                </w:rPrChange>
              </w:rPr>
            </w:pPr>
            <w:ins w:id="990" w:author="Jocelyn Liu" w:date="2018-07-22T15:41:00Z">
              <w:r w:rsidRPr="002418CF">
                <w:rPr>
                  <w:rFonts w:ascii="Arial Narrow" w:eastAsia="Times New Roman" w:hAnsi="Arial Narrow" w:cs="Arial"/>
                  <w:sz w:val="14"/>
                  <w:szCs w:val="14"/>
                  <w:rPrChange w:id="991" w:author="Jocelyn Liu" w:date="2018-07-22T15:45:00Z">
                    <w:rPr>
                      <w:rFonts w:ascii="Arial" w:eastAsia="Times New Roman" w:hAnsi="Arial" w:cs="Arial"/>
                      <w:sz w:val="10"/>
                    </w:rPr>
                  </w:rPrChange>
                </w:rPr>
                <w:t>1.00000</w:t>
              </w:r>
            </w:ins>
          </w:p>
        </w:tc>
        <w:tc>
          <w:tcPr>
            <w:tcW w:w="660" w:type="dxa"/>
            <w:tcMar>
              <w:left w:w="58" w:type="dxa"/>
              <w:right w:w="58" w:type="dxa"/>
            </w:tcMar>
            <w:tcPrChange w:id="992" w:author="Jocelyn Liu" w:date="2018-07-22T15:47:00Z">
              <w:tcPr>
                <w:tcW w:w="661" w:type="dxa"/>
              </w:tcPr>
            </w:tcPrChange>
          </w:tcPr>
          <w:p w14:paraId="735AE0CB" w14:textId="5BC3B1BE" w:rsidR="006168BB" w:rsidRPr="002418CF" w:rsidRDefault="006F35F9" w:rsidP="00971A17">
            <w:pPr>
              <w:rPr>
                <w:ins w:id="993" w:author="Jocelyn Liu" w:date="2018-07-22T14:47:00Z"/>
                <w:rFonts w:ascii="Arial Narrow" w:eastAsia="Times New Roman" w:hAnsi="Arial Narrow" w:cs="Arial"/>
                <w:sz w:val="14"/>
                <w:szCs w:val="14"/>
                <w:rPrChange w:id="994" w:author="Jocelyn Liu" w:date="2018-07-22T15:45:00Z">
                  <w:rPr>
                    <w:ins w:id="995" w:author="Jocelyn Liu" w:date="2018-07-22T14:47:00Z"/>
                    <w:rFonts w:ascii="Arial" w:eastAsia="Times New Roman" w:hAnsi="Arial" w:cs="Arial"/>
                  </w:rPr>
                </w:rPrChange>
              </w:rPr>
            </w:pPr>
            <w:ins w:id="996" w:author="Jocelyn Liu" w:date="2018-07-22T15:28:00Z">
              <w:r w:rsidRPr="002418CF">
                <w:rPr>
                  <w:rFonts w:ascii="Arial Narrow" w:eastAsia="Times New Roman" w:hAnsi="Arial Narrow" w:cs="Arial"/>
                  <w:sz w:val="14"/>
                  <w:szCs w:val="14"/>
                  <w:rPrChange w:id="997" w:author="Jocelyn Liu" w:date="2018-07-22T15:45:00Z">
                    <w:rPr>
                      <w:rFonts w:ascii="Arial" w:eastAsia="Times New Roman" w:hAnsi="Arial" w:cs="Arial"/>
                      <w:sz w:val="14"/>
                    </w:rPr>
                  </w:rPrChange>
                </w:rPr>
                <w:t>6.3485</w:t>
              </w:r>
            </w:ins>
          </w:p>
        </w:tc>
        <w:tc>
          <w:tcPr>
            <w:tcW w:w="609" w:type="dxa"/>
            <w:tcMar>
              <w:left w:w="58" w:type="dxa"/>
              <w:right w:w="58" w:type="dxa"/>
            </w:tcMar>
            <w:tcPrChange w:id="998" w:author="Jocelyn Liu" w:date="2018-07-22T15:47:00Z">
              <w:tcPr>
                <w:tcW w:w="609" w:type="dxa"/>
              </w:tcPr>
            </w:tcPrChange>
          </w:tcPr>
          <w:p w14:paraId="73B7DEA1" w14:textId="4A36A2CE" w:rsidR="006168BB" w:rsidRPr="002418CF" w:rsidRDefault="002418CF" w:rsidP="00971A17">
            <w:pPr>
              <w:rPr>
                <w:ins w:id="999" w:author="Jocelyn Liu" w:date="2018-07-22T15:05:00Z"/>
                <w:rFonts w:ascii="Arial Narrow" w:eastAsia="Times New Roman" w:hAnsi="Arial Narrow" w:cs="Arial"/>
                <w:sz w:val="14"/>
                <w:szCs w:val="14"/>
                <w:rPrChange w:id="1000" w:author="Jocelyn Liu" w:date="2018-07-22T15:45:00Z">
                  <w:rPr>
                    <w:ins w:id="1001" w:author="Jocelyn Liu" w:date="2018-07-22T15:05:00Z"/>
                    <w:rFonts w:ascii="Arial" w:eastAsia="Times New Roman" w:hAnsi="Arial" w:cs="Arial"/>
                    <w:sz w:val="18"/>
                  </w:rPr>
                </w:rPrChange>
              </w:rPr>
            </w:pPr>
            <w:ins w:id="1002" w:author="Jocelyn Liu" w:date="2018-07-22T15:41:00Z">
              <w:r w:rsidRPr="002418CF">
                <w:rPr>
                  <w:rFonts w:ascii="Arial Narrow" w:eastAsia="Times New Roman" w:hAnsi="Arial Narrow" w:cs="Arial"/>
                  <w:sz w:val="14"/>
                  <w:szCs w:val="14"/>
                  <w:rPrChange w:id="1003" w:author="Jocelyn Liu" w:date="2018-07-22T15:45:00Z">
                    <w:rPr>
                      <w:rFonts w:ascii="Arial" w:eastAsia="Times New Roman" w:hAnsi="Arial" w:cs="Arial"/>
                      <w:sz w:val="10"/>
                    </w:rPr>
                  </w:rPrChange>
                </w:rPr>
                <w:t>1.00000</w:t>
              </w:r>
            </w:ins>
          </w:p>
        </w:tc>
        <w:tc>
          <w:tcPr>
            <w:tcW w:w="770" w:type="dxa"/>
            <w:tcMar>
              <w:left w:w="58" w:type="dxa"/>
              <w:right w:w="58" w:type="dxa"/>
            </w:tcMar>
            <w:tcPrChange w:id="1004" w:author="Jocelyn Liu" w:date="2018-07-22T15:47:00Z">
              <w:tcPr>
                <w:tcW w:w="770" w:type="dxa"/>
              </w:tcPr>
            </w:tcPrChange>
          </w:tcPr>
          <w:p w14:paraId="006EB7D6" w14:textId="2E7345E0" w:rsidR="006168BB" w:rsidRPr="002418CF" w:rsidRDefault="009450FF" w:rsidP="00971A17">
            <w:pPr>
              <w:rPr>
                <w:ins w:id="1005" w:author="Jocelyn Liu" w:date="2018-07-22T14:47:00Z"/>
                <w:rFonts w:ascii="Arial Narrow" w:eastAsia="Times New Roman" w:hAnsi="Arial Narrow" w:cs="Arial"/>
                <w:sz w:val="14"/>
                <w:szCs w:val="14"/>
                <w:rPrChange w:id="1006" w:author="Jocelyn Liu" w:date="2018-07-22T15:45:00Z">
                  <w:rPr>
                    <w:ins w:id="1007" w:author="Jocelyn Liu" w:date="2018-07-22T14:47:00Z"/>
                    <w:rFonts w:ascii="Arial" w:eastAsia="Times New Roman" w:hAnsi="Arial" w:cs="Arial"/>
                  </w:rPr>
                </w:rPrChange>
              </w:rPr>
            </w:pPr>
            <w:ins w:id="1008" w:author="Jocelyn Liu" w:date="2018-07-22T15:22:00Z">
              <w:r w:rsidRPr="002418CF">
                <w:rPr>
                  <w:rFonts w:ascii="Arial Narrow" w:eastAsia="Times New Roman" w:hAnsi="Arial Narrow" w:cs="Arial"/>
                  <w:sz w:val="14"/>
                  <w:szCs w:val="14"/>
                  <w:rPrChange w:id="1009" w:author="Jocelyn Liu" w:date="2018-07-22T15:45:00Z">
                    <w:rPr>
                      <w:rFonts w:ascii="Arial" w:eastAsia="Times New Roman" w:hAnsi="Arial" w:cs="Arial"/>
                      <w:sz w:val="14"/>
                    </w:rPr>
                  </w:rPrChange>
                </w:rPr>
                <w:t>1.8214</w:t>
              </w:r>
            </w:ins>
          </w:p>
        </w:tc>
        <w:tc>
          <w:tcPr>
            <w:tcW w:w="567" w:type="dxa"/>
            <w:tcMar>
              <w:left w:w="58" w:type="dxa"/>
              <w:right w:w="58" w:type="dxa"/>
            </w:tcMar>
            <w:tcPrChange w:id="1010" w:author="Jocelyn Liu" w:date="2018-07-22T15:47:00Z">
              <w:tcPr>
                <w:tcW w:w="636" w:type="dxa"/>
              </w:tcPr>
            </w:tcPrChange>
          </w:tcPr>
          <w:p w14:paraId="4CC319DA" w14:textId="1F458CC8" w:rsidR="006168BB" w:rsidRPr="002418CF" w:rsidRDefault="002418CF" w:rsidP="00971A17">
            <w:pPr>
              <w:rPr>
                <w:ins w:id="1011" w:author="Jocelyn Liu" w:date="2018-07-22T15:05:00Z"/>
                <w:rFonts w:ascii="Arial Narrow" w:eastAsia="Times New Roman" w:hAnsi="Arial Narrow" w:cs="Arial"/>
                <w:sz w:val="14"/>
                <w:szCs w:val="14"/>
                <w:rPrChange w:id="1012" w:author="Jocelyn Liu" w:date="2018-07-22T15:45:00Z">
                  <w:rPr>
                    <w:ins w:id="1013" w:author="Jocelyn Liu" w:date="2018-07-22T15:05:00Z"/>
                    <w:rFonts w:ascii="Arial" w:eastAsia="Times New Roman" w:hAnsi="Arial" w:cs="Arial"/>
                    <w:sz w:val="18"/>
                  </w:rPr>
                </w:rPrChange>
              </w:rPr>
            </w:pPr>
            <w:ins w:id="1014" w:author="Jocelyn Liu" w:date="2018-07-22T15:41:00Z">
              <w:r w:rsidRPr="002418CF">
                <w:rPr>
                  <w:rFonts w:ascii="Arial Narrow" w:eastAsia="Times New Roman" w:hAnsi="Arial Narrow" w:cs="Arial"/>
                  <w:sz w:val="14"/>
                  <w:szCs w:val="14"/>
                  <w:rPrChange w:id="1015" w:author="Jocelyn Liu" w:date="2018-07-22T15:45:00Z">
                    <w:rPr>
                      <w:rFonts w:ascii="Arial" w:eastAsia="Times New Roman" w:hAnsi="Arial" w:cs="Arial"/>
                      <w:sz w:val="10"/>
                    </w:rPr>
                  </w:rPrChange>
                </w:rPr>
                <w:t>1.00000</w:t>
              </w:r>
            </w:ins>
          </w:p>
        </w:tc>
        <w:tc>
          <w:tcPr>
            <w:tcW w:w="720" w:type="dxa"/>
            <w:tcMar>
              <w:left w:w="58" w:type="dxa"/>
              <w:right w:w="58" w:type="dxa"/>
            </w:tcMar>
            <w:tcPrChange w:id="1016" w:author="Jocelyn Liu" w:date="2018-07-22T15:47:00Z">
              <w:tcPr>
                <w:tcW w:w="702" w:type="dxa"/>
              </w:tcPr>
            </w:tcPrChange>
          </w:tcPr>
          <w:p w14:paraId="328F44B7" w14:textId="676B2683" w:rsidR="006168BB" w:rsidRPr="002418CF" w:rsidRDefault="009450FF" w:rsidP="00971A17">
            <w:pPr>
              <w:rPr>
                <w:ins w:id="1017" w:author="Jocelyn Liu" w:date="2018-07-22T14:47:00Z"/>
                <w:rFonts w:ascii="Arial Narrow" w:eastAsia="Times New Roman" w:hAnsi="Arial Narrow" w:cs="Arial"/>
                <w:sz w:val="14"/>
                <w:szCs w:val="14"/>
                <w:rPrChange w:id="1018" w:author="Jocelyn Liu" w:date="2018-07-22T15:45:00Z">
                  <w:rPr>
                    <w:ins w:id="1019" w:author="Jocelyn Liu" w:date="2018-07-22T14:47:00Z"/>
                    <w:rFonts w:ascii="Arial" w:eastAsia="Times New Roman" w:hAnsi="Arial" w:cs="Arial"/>
                  </w:rPr>
                </w:rPrChange>
              </w:rPr>
            </w:pPr>
            <w:ins w:id="1020" w:author="Jocelyn Liu" w:date="2018-07-22T15:18:00Z">
              <w:r w:rsidRPr="002418CF">
                <w:rPr>
                  <w:rFonts w:ascii="Arial Narrow" w:eastAsia="Times New Roman" w:hAnsi="Arial Narrow" w:cs="Arial"/>
                  <w:sz w:val="14"/>
                  <w:szCs w:val="14"/>
                  <w:rPrChange w:id="1021" w:author="Jocelyn Liu" w:date="2018-07-22T15:45:00Z">
                    <w:rPr>
                      <w:rFonts w:ascii="Arial" w:eastAsia="Times New Roman" w:hAnsi="Arial" w:cs="Arial"/>
                      <w:sz w:val="14"/>
                    </w:rPr>
                  </w:rPrChange>
                </w:rPr>
                <w:t>1.0179</w:t>
              </w:r>
            </w:ins>
          </w:p>
        </w:tc>
        <w:tc>
          <w:tcPr>
            <w:tcW w:w="640" w:type="dxa"/>
            <w:tcMar>
              <w:left w:w="58" w:type="dxa"/>
              <w:right w:w="58" w:type="dxa"/>
            </w:tcMar>
            <w:tcPrChange w:id="1022" w:author="Jocelyn Liu" w:date="2018-07-22T15:47:00Z">
              <w:tcPr>
                <w:tcW w:w="587" w:type="dxa"/>
              </w:tcPr>
            </w:tcPrChange>
          </w:tcPr>
          <w:p w14:paraId="084E7CE2" w14:textId="70DB11C4" w:rsidR="006168BB" w:rsidRPr="002418CF" w:rsidRDefault="002418CF" w:rsidP="00971A17">
            <w:pPr>
              <w:rPr>
                <w:ins w:id="1023" w:author="Jocelyn Liu" w:date="2018-07-22T15:05:00Z"/>
                <w:rFonts w:ascii="Arial Narrow" w:eastAsia="Times New Roman" w:hAnsi="Arial Narrow" w:cs="Arial"/>
                <w:sz w:val="14"/>
                <w:szCs w:val="14"/>
                <w:rPrChange w:id="1024" w:author="Jocelyn Liu" w:date="2018-07-22T15:45:00Z">
                  <w:rPr>
                    <w:ins w:id="1025" w:author="Jocelyn Liu" w:date="2018-07-22T15:05:00Z"/>
                    <w:rFonts w:ascii="Arial" w:eastAsia="Times New Roman" w:hAnsi="Arial" w:cs="Arial"/>
                    <w:sz w:val="18"/>
                  </w:rPr>
                </w:rPrChange>
              </w:rPr>
            </w:pPr>
            <w:ins w:id="1026" w:author="Jocelyn Liu" w:date="2018-07-22T15:40:00Z">
              <w:r w:rsidRPr="002418CF">
                <w:rPr>
                  <w:rFonts w:ascii="Arial Narrow" w:eastAsia="Times New Roman" w:hAnsi="Arial Narrow" w:cs="Arial"/>
                  <w:sz w:val="14"/>
                  <w:szCs w:val="14"/>
                  <w:rPrChange w:id="1027" w:author="Jocelyn Liu" w:date="2018-07-22T15:45:00Z">
                    <w:rPr>
                      <w:rFonts w:ascii="Arial" w:eastAsia="Times New Roman" w:hAnsi="Arial" w:cs="Arial"/>
                      <w:sz w:val="10"/>
                    </w:rPr>
                  </w:rPrChange>
                </w:rPr>
                <w:t>1.00000</w:t>
              </w:r>
            </w:ins>
          </w:p>
        </w:tc>
        <w:tc>
          <w:tcPr>
            <w:tcW w:w="819" w:type="dxa"/>
            <w:tcMar>
              <w:left w:w="58" w:type="dxa"/>
              <w:right w:w="58" w:type="dxa"/>
            </w:tcMar>
            <w:tcPrChange w:id="1028" w:author="Jocelyn Liu" w:date="2018-07-22T15:47:00Z">
              <w:tcPr>
                <w:tcW w:w="819" w:type="dxa"/>
              </w:tcPr>
            </w:tcPrChange>
          </w:tcPr>
          <w:p w14:paraId="3D4BEE42" w14:textId="39E1D7C3" w:rsidR="006168BB" w:rsidRPr="002418CF" w:rsidRDefault="006168BB" w:rsidP="00971A17">
            <w:pPr>
              <w:rPr>
                <w:ins w:id="1029" w:author="Jocelyn Liu" w:date="2018-07-22T14:47:00Z"/>
                <w:rFonts w:ascii="Arial Narrow" w:eastAsia="Times New Roman" w:hAnsi="Arial Narrow" w:cs="Arial"/>
                <w:sz w:val="14"/>
                <w:szCs w:val="14"/>
                <w:rPrChange w:id="1030" w:author="Jocelyn Liu" w:date="2018-07-22T15:45:00Z">
                  <w:rPr>
                    <w:ins w:id="1031" w:author="Jocelyn Liu" w:date="2018-07-22T14:47:00Z"/>
                    <w:rFonts w:ascii="Arial" w:eastAsia="Times New Roman" w:hAnsi="Arial" w:cs="Arial"/>
                  </w:rPr>
                </w:rPrChange>
              </w:rPr>
            </w:pPr>
            <w:ins w:id="1032" w:author="Jocelyn Liu" w:date="2018-07-22T15:13:00Z">
              <w:r w:rsidRPr="002418CF">
                <w:rPr>
                  <w:rFonts w:ascii="Arial Narrow" w:eastAsia="Times New Roman" w:hAnsi="Arial Narrow" w:cs="Arial"/>
                  <w:sz w:val="14"/>
                  <w:szCs w:val="14"/>
                  <w:rPrChange w:id="1033" w:author="Jocelyn Liu" w:date="2018-07-22T15:45:00Z">
                    <w:rPr>
                      <w:rFonts w:ascii="Arial" w:eastAsia="Times New Roman" w:hAnsi="Arial" w:cs="Arial"/>
                      <w:sz w:val="16"/>
                    </w:rPr>
                  </w:rPrChange>
                </w:rPr>
                <w:t>0.41231</w:t>
              </w:r>
            </w:ins>
          </w:p>
        </w:tc>
        <w:tc>
          <w:tcPr>
            <w:tcW w:w="637" w:type="dxa"/>
            <w:tcMar>
              <w:left w:w="58" w:type="dxa"/>
              <w:right w:w="58" w:type="dxa"/>
            </w:tcMar>
            <w:tcPrChange w:id="1034" w:author="Jocelyn Liu" w:date="2018-07-22T15:47:00Z">
              <w:tcPr>
                <w:tcW w:w="636" w:type="dxa"/>
              </w:tcPr>
            </w:tcPrChange>
          </w:tcPr>
          <w:p w14:paraId="247ABB16" w14:textId="1F7F4732" w:rsidR="006168BB" w:rsidRPr="002418CF" w:rsidRDefault="002418CF" w:rsidP="00971A17">
            <w:pPr>
              <w:rPr>
                <w:ins w:id="1035" w:author="Jocelyn Liu" w:date="2018-07-22T15:05:00Z"/>
                <w:rFonts w:ascii="Arial Narrow" w:eastAsia="Times New Roman" w:hAnsi="Arial Narrow" w:cs="Arial"/>
                <w:sz w:val="14"/>
                <w:szCs w:val="14"/>
                <w:rPrChange w:id="1036" w:author="Jocelyn Liu" w:date="2018-07-22T15:45:00Z">
                  <w:rPr>
                    <w:ins w:id="1037" w:author="Jocelyn Liu" w:date="2018-07-22T15:05:00Z"/>
                    <w:rFonts w:ascii="Arial" w:eastAsia="Times New Roman" w:hAnsi="Arial" w:cs="Arial"/>
                    <w:sz w:val="18"/>
                  </w:rPr>
                </w:rPrChange>
              </w:rPr>
            </w:pPr>
            <w:ins w:id="1038" w:author="Jocelyn Liu" w:date="2018-07-22T15:40:00Z">
              <w:r w:rsidRPr="002418CF">
                <w:rPr>
                  <w:rFonts w:ascii="Arial Narrow" w:eastAsia="Times New Roman" w:hAnsi="Arial Narrow" w:cs="Arial"/>
                  <w:sz w:val="14"/>
                  <w:szCs w:val="14"/>
                  <w:rPrChange w:id="1039" w:author="Jocelyn Liu" w:date="2018-07-22T15:45:00Z">
                    <w:rPr>
                      <w:rFonts w:ascii="Arial" w:eastAsia="Times New Roman" w:hAnsi="Arial" w:cs="Arial"/>
                      <w:sz w:val="10"/>
                    </w:rPr>
                  </w:rPrChange>
                </w:rPr>
                <w:t>1.00000</w:t>
              </w:r>
            </w:ins>
          </w:p>
        </w:tc>
        <w:tc>
          <w:tcPr>
            <w:tcW w:w="768" w:type="dxa"/>
            <w:tcMar>
              <w:left w:w="58" w:type="dxa"/>
              <w:right w:w="58" w:type="dxa"/>
            </w:tcMar>
            <w:tcPrChange w:id="1040" w:author="Jocelyn Liu" w:date="2018-07-22T15:47:00Z">
              <w:tcPr>
                <w:tcW w:w="768" w:type="dxa"/>
              </w:tcPr>
            </w:tcPrChange>
          </w:tcPr>
          <w:p w14:paraId="29BE14E1" w14:textId="6BC5F5FC" w:rsidR="006168BB" w:rsidRPr="002418CF" w:rsidRDefault="006168BB" w:rsidP="00971A17">
            <w:pPr>
              <w:rPr>
                <w:ins w:id="1041" w:author="Jocelyn Liu" w:date="2018-07-22T14:48:00Z"/>
                <w:rFonts w:ascii="Arial Narrow" w:eastAsia="Times New Roman" w:hAnsi="Arial Narrow" w:cs="Arial"/>
                <w:sz w:val="14"/>
                <w:szCs w:val="14"/>
                <w:rPrChange w:id="1042" w:author="Jocelyn Liu" w:date="2018-07-22T15:45:00Z">
                  <w:rPr>
                    <w:ins w:id="1043" w:author="Jocelyn Liu" w:date="2018-07-22T14:48:00Z"/>
                    <w:rFonts w:ascii="Arial" w:eastAsia="Times New Roman" w:hAnsi="Arial" w:cs="Arial"/>
                  </w:rPr>
                </w:rPrChange>
              </w:rPr>
            </w:pPr>
            <w:ins w:id="1044" w:author="Jocelyn Liu" w:date="2018-07-22T15:04:00Z">
              <w:r w:rsidRPr="002418CF">
                <w:rPr>
                  <w:rFonts w:ascii="Arial Narrow" w:eastAsia="Times New Roman" w:hAnsi="Arial Narrow" w:cs="Arial"/>
                  <w:sz w:val="14"/>
                  <w:szCs w:val="14"/>
                  <w:rPrChange w:id="1045" w:author="Jocelyn Liu" w:date="2018-07-22T15:45:00Z">
                    <w:rPr>
                      <w:rFonts w:ascii="Arial" w:eastAsia="Times New Roman" w:hAnsi="Arial" w:cs="Arial"/>
                    </w:rPr>
                  </w:rPrChange>
                </w:rPr>
                <w:t>0.68180</w:t>
              </w:r>
            </w:ins>
          </w:p>
        </w:tc>
        <w:tc>
          <w:tcPr>
            <w:tcW w:w="736" w:type="dxa"/>
            <w:tcMar>
              <w:left w:w="58" w:type="dxa"/>
              <w:right w:w="58" w:type="dxa"/>
            </w:tcMar>
            <w:tcPrChange w:id="1046" w:author="Jocelyn Liu" w:date="2018-07-22T15:47:00Z">
              <w:tcPr>
                <w:tcW w:w="636" w:type="dxa"/>
              </w:tcPr>
            </w:tcPrChange>
          </w:tcPr>
          <w:p w14:paraId="2E0E09CC" w14:textId="09125624" w:rsidR="006168BB" w:rsidRPr="002418CF" w:rsidRDefault="002418CF" w:rsidP="00971A17">
            <w:pPr>
              <w:rPr>
                <w:ins w:id="1047" w:author="Jocelyn Liu" w:date="2018-07-22T15:04:00Z"/>
                <w:rFonts w:ascii="Arial Narrow" w:eastAsia="Times New Roman" w:hAnsi="Arial Narrow" w:cs="Arial"/>
                <w:sz w:val="14"/>
                <w:szCs w:val="14"/>
                <w:rPrChange w:id="1048" w:author="Jocelyn Liu" w:date="2018-07-22T15:45:00Z">
                  <w:rPr>
                    <w:ins w:id="1049" w:author="Jocelyn Liu" w:date="2018-07-22T15:04:00Z"/>
                    <w:rFonts w:ascii="Arial" w:eastAsia="Times New Roman" w:hAnsi="Arial" w:cs="Arial"/>
                  </w:rPr>
                </w:rPrChange>
              </w:rPr>
            </w:pPr>
            <w:ins w:id="1050" w:author="Jocelyn Liu" w:date="2018-07-22T15:40:00Z">
              <w:r w:rsidRPr="002418CF">
                <w:rPr>
                  <w:rFonts w:ascii="Arial Narrow" w:eastAsia="Times New Roman" w:hAnsi="Arial Narrow" w:cs="Arial"/>
                  <w:sz w:val="14"/>
                  <w:szCs w:val="14"/>
                  <w:rPrChange w:id="1051" w:author="Jocelyn Liu" w:date="2018-07-22T15:45:00Z">
                    <w:rPr>
                      <w:rFonts w:ascii="Arial" w:eastAsia="Times New Roman" w:hAnsi="Arial" w:cs="Arial"/>
                      <w:sz w:val="10"/>
                    </w:rPr>
                  </w:rPrChange>
                </w:rPr>
                <w:t>1.00000</w:t>
              </w:r>
            </w:ins>
          </w:p>
        </w:tc>
        <w:tc>
          <w:tcPr>
            <w:tcW w:w="630" w:type="dxa"/>
            <w:tcMar>
              <w:left w:w="58" w:type="dxa"/>
              <w:right w:w="58" w:type="dxa"/>
            </w:tcMar>
            <w:tcPrChange w:id="1052" w:author="Jocelyn Liu" w:date="2018-07-22T15:47:00Z">
              <w:tcPr>
                <w:tcW w:w="702" w:type="dxa"/>
              </w:tcPr>
            </w:tcPrChange>
          </w:tcPr>
          <w:p w14:paraId="25002DC9" w14:textId="62A6A4D2" w:rsidR="006168BB" w:rsidRPr="002418CF" w:rsidRDefault="006168BB" w:rsidP="00971A17">
            <w:pPr>
              <w:rPr>
                <w:ins w:id="1053" w:author="Jocelyn Liu" w:date="2018-07-22T14:47:00Z"/>
                <w:rFonts w:ascii="Arial Narrow" w:eastAsia="Times New Roman" w:hAnsi="Arial Narrow" w:cs="Arial"/>
                <w:sz w:val="14"/>
                <w:szCs w:val="14"/>
                <w:rPrChange w:id="1054" w:author="Jocelyn Liu" w:date="2018-07-22T15:45:00Z">
                  <w:rPr>
                    <w:ins w:id="1055" w:author="Jocelyn Liu" w:date="2018-07-22T14:47:00Z"/>
                    <w:rFonts w:ascii="Arial" w:eastAsia="Times New Roman" w:hAnsi="Arial" w:cs="Arial"/>
                  </w:rPr>
                </w:rPrChange>
              </w:rPr>
            </w:pPr>
            <w:ins w:id="1056" w:author="Jocelyn Liu" w:date="2018-07-22T14:53:00Z">
              <w:r w:rsidRPr="002418CF">
                <w:rPr>
                  <w:rFonts w:ascii="Arial Narrow" w:eastAsia="Times New Roman" w:hAnsi="Arial Narrow" w:cs="Arial"/>
                  <w:sz w:val="14"/>
                  <w:szCs w:val="14"/>
                  <w:rPrChange w:id="1057" w:author="Jocelyn Liu" w:date="2018-07-22T15:45:00Z">
                    <w:rPr>
                      <w:rFonts w:ascii="Arial" w:eastAsia="Times New Roman" w:hAnsi="Arial" w:cs="Arial"/>
                    </w:rPr>
                  </w:rPrChange>
                </w:rPr>
                <w:t>1.2478</w:t>
              </w:r>
            </w:ins>
          </w:p>
        </w:tc>
        <w:tc>
          <w:tcPr>
            <w:tcW w:w="720" w:type="dxa"/>
            <w:tcPrChange w:id="1058" w:author="Jocelyn Liu" w:date="2018-07-22T15:47:00Z">
              <w:tcPr>
                <w:tcW w:w="637" w:type="dxa"/>
              </w:tcPr>
            </w:tcPrChange>
          </w:tcPr>
          <w:p w14:paraId="41361636" w14:textId="6FF4BE3A" w:rsidR="006168BB" w:rsidRPr="002418CF" w:rsidRDefault="006168BB" w:rsidP="00971A17">
            <w:pPr>
              <w:rPr>
                <w:ins w:id="1059" w:author="Jocelyn Liu" w:date="2018-07-22T14:53:00Z"/>
                <w:rFonts w:ascii="Arial Narrow" w:eastAsia="Times New Roman" w:hAnsi="Arial Narrow" w:cs="Arial"/>
                <w:sz w:val="14"/>
                <w:szCs w:val="14"/>
                <w:rPrChange w:id="1060" w:author="Jocelyn Liu" w:date="2018-07-22T15:45:00Z">
                  <w:rPr>
                    <w:ins w:id="1061" w:author="Jocelyn Liu" w:date="2018-07-22T14:53:00Z"/>
                    <w:rFonts w:ascii="Arial" w:eastAsia="Times New Roman" w:hAnsi="Arial" w:cs="Arial"/>
                  </w:rPr>
                </w:rPrChange>
              </w:rPr>
            </w:pPr>
            <w:ins w:id="1062" w:author="Jocelyn Liu" w:date="2018-07-22T14:57:00Z">
              <w:r w:rsidRPr="002418CF">
                <w:rPr>
                  <w:rFonts w:ascii="Arial Narrow" w:eastAsia="Times New Roman" w:hAnsi="Arial Narrow" w:cs="Arial"/>
                  <w:sz w:val="14"/>
                  <w:szCs w:val="14"/>
                  <w:rPrChange w:id="1063" w:author="Jocelyn Liu" w:date="2018-07-22T15:45:00Z">
                    <w:rPr>
                      <w:rFonts w:ascii="Arial" w:eastAsia="Times New Roman" w:hAnsi="Arial" w:cs="Arial"/>
                    </w:rPr>
                  </w:rPrChange>
                </w:rPr>
                <w:t>1.00000</w:t>
              </w:r>
            </w:ins>
          </w:p>
        </w:tc>
      </w:tr>
      <w:tr w:rsidR="002418CF" w:rsidRPr="006F35F9" w14:paraId="6D4A9653" w14:textId="5DBC277E" w:rsidTr="002418CF">
        <w:trPr>
          <w:trHeight w:val="232"/>
          <w:ins w:id="1064" w:author="Jocelyn Liu" w:date="2018-07-22T14:47:00Z"/>
          <w:trPrChange w:id="1065" w:author="Jocelyn Liu" w:date="2018-07-22T15:47:00Z">
            <w:trPr>
              <w:gridAfter w:val="0"/>
              <w:wAfter w:w="7" w:type="dxa"/>
              <w:trHeight w:val="232"/>
            </w:trPr>
          </w:trPrChange>
        </w:trPr>
        <w:tc>
          <w:tcPr>
            <w:tcW w:w="760" w:type="dxa"/>
            <w:tcMar>
              <w:left w:w="58" w:type="dxa"/>
              <w:right w:w="58" w:type="dxa"/>
            </w:tcMar>
            <w:tcPrChange w:id="1066" w:author="Jocelyn Liu" w:date="2018-07-22T15:47:00Z">
              <w:tcPr>
                <w:tcW w:w="725" w:type="dxa"/>
              </w:tcPr>
            </w:tcPrChange>
          </w:tcPr>
          <w:p w14:paraId="465D3E06" w14:textId="77777777" w:rsidR="0066117C" w:rsidRPr="002418CF" w:rsidRDefault="0066117C" w:rsidP="00971A17">
            <w:pPr>
              <w:rPr>
                <w:ins w:id="1067" w:author="Jocelyn Liu" w:date="2018-07-22T14:47:00Z"/>
                <w:rFonts w:ascii="Arial" w:eastAsia="Times New Roman" w:hAnsi="Arial" w:cs="Arial"/>
                <w:sz w:val="14"/>
                <w:szCs w:val="14"/>
                <w:rPrChange w:id="1068" w:author="Jocelyn Liu" w:date="2018-07-22T15:45:00Z">
                  <w:rPr>
                    <w:ins w:id="1069" w:author="Jocelyn Liu" w:date="2018-07-22T14:47:00Z"/>
                    <w:rFonts w:ascii="Arial" w:eastAsia="Times New Roman" w:hAnsi="Arial" w:cs="Arial"/>
                  </w:rPr>
                </w:rPrChange>
              </w:rPr>
            </w:pPr>
          </w:p>
        </w:tc>
        <w:tc>
          <w:tcPr>
            <w:tcW w:w="688" w:type="dxa"/>
            <w:tcMar>
              <w:left w:w="58" w:type="dxa"/>
              <w:right w:w="58" w:type="dxa"/>
            </w:tcMar>
            <w:tcPrChange w:id="1070" w:author="Jocelyn Liu" w:date="2018-07-22T15:47:00Z">
              <w:tcPr>
                <w:tcW w:w="725" w:type="dxa"/>
              </w:tcPr>
            </w:tcPrChange>
          </w:tcPr>
          <w:p w14:paraId="022141E7" w14:textId="77777777" w:rsidR="0066117C" w:rsidRPr="002418CF" w:rsidRDefault="0066117C" w:rsidP="00971A17">
            <w:pPr>
              <w:rPr>
                <w:ins w:id="1071" w:author="Jocelyn Liu" w:date="2018-07-22T14:47:00Z"/>
                <w:rFonts w:ascii="Arial" w:eastAsia="Times New Roman" w:hAnsi="Arial" w:cs="Arial"/>
                <w:sz w:val="14"/>
                <w:szCs w:val="14"/>
                <w:rPrChange w:id="1072" w:author="Jocelyn Liu" w:date="2018-07-22T15:45:00Z">
                  <w:rPr>
                    <w:ins w:id="1073" w:author="Jocelyn Liu" w:date="2018-07-22T14:47:00Z"/>
                    <w:rFonts w:ascii="Arial" w:eastAsia="Times New Roman" w:hAnsi="Arial" w:cs="Arial"/>
                  </w:rPr>
                </w:rPrChange>
              </w:rPr>
            </w:pPr>
          </w:p>
        </w:tc>
        <w:tc>
          <w:tcPr>
            <w:tcW w:w="634" w:type="dxa"/>
            <w:tcMar>
              <w:left w:w="58" w:type="dxa"/>
              <w:right w:w="58" w:type="dxa"/>
            </w:tcMar>
            <w:tcPrChange w:id="1074" w:author="Jocelyn Liu" w:date="2018-07-22T15:47:00Z">
              <w:tcPr>
                <w:tcW w:w="634" w:type="dxa"/>
              </w:tcPr>
            </w:tcPrChange>
          </w:tcPr>
          <w:p w14:paraId="1FFBC319" w14:textId="77777777" w:rsidR="0066117C" w:rsidRPr="002418CF" w:rsidRDefault="0066117C" w:rsidP="00971A17">
            <w:pPr>
              <w:rPr>
                <w:ins w:id="1075" w:author="Jocelyn Liu" w:date="2018-07-22T15:05:00Z"/>
                <w:rFonts w:ascii="Arial" w:eastAsia="Times New Roman" w:hAnsi="Arial" w:cs="Arial"/>
                <w:sz w:val="14"/>
                <w:szCs w:val="14"/>
                <w:rPrChange w:id="1076" w:author="Jocelyn Liu" w:date="2018-07-22T15:45:00Z">
                  <w:rPr>
                    <w:ins w:id="1077" w:author="Jocelyn Liu" w:date="2018-07-22T15:05:00Z"/>
                    <w:rFonts w:ascii="Arial" w:eastAsia="Times New Roman" w:hAnsi="Arial" w:cs="Arial"/>
                    <w:sz w:val="18"/>
                  </w:rPr>
                </w:rPrChange>
              </w:rPr>
            </w:pPr>
          </w:p>
        </w:tc>
        <w:tc>
          <w:tcPr>
            <w:tcW w:w="724" w:type="dxa"/>
            <w:tcMar>
              <w:left w:w="58" w:type="dxa"/>
              <w:right w:w="58" w:type="dxa"/>
            </w:tcMar>
            <w:tcPrChange w:id="1078" w:author="Jocelyn Liu" w:date="2018-07-22T15:47:00Z">
              <w:tcPr>
                <w:tcW w:w="725" w:type="dxa"/>
              </w:tcPr>
            </w:tcPrChange>
          </w:tcPr>
          <w:p w14:paraId="50E9E69A" w14:textId="3B6B572A" w:rsidR="0066117C" w:rsidRPr="002418CF" w:rsidRDefault="0066117C" w:rsidP="00971A17">
            <w:pPr>
              <w:rPr>
                <w:ins w:id="1079" w:author="Jocelyn Liu" w:date="2018-07-22T14:47:00Z"/>
                <w:rFonts w:ascii="Arial" w:eastAsia="Times New Roman" w:hAnsi="Arial" w:cs="Arial"/>
                <w:sz w:val="14"/>
                <w:szCs w:val="14"/>
                <w:rPrChange w:id="1080" w:author="Jocelyn Liu" w:date="2018-07-22T15:45:00Z">
                  <w:rPr>
                    <w:ins w:id="1081" w:author="Jocelyn Liu" w:date="2018-07-22T14:47:00Z"/>
                    <w:rFonts w:ascii="Arial" w:eastAsia="Times New Roman" w:hAnsi="Arial" w:cs="Arial"/>
                  </w:rPr>
                </w:rPrChange>
              </w:rPr>
            </w:pPr>
          </w:p>
        </w:tc>
        <w:tc>
          <w:tcPr>
            <w:tcW w:w="618" w:type="dxa"/>
            <w:tcMar>
              <w:left w:w="58" w:type="dxa"/>
              <w:right w:w="58" w:type="dxa"/>
            </w:tcMar>
            <w:tcPrChange w:id="1082" w:author="Jocelyn Liu" w:date="2018-07-22T15:47:00Z">
              <w:tcPr>
                <w:tcW w:w="618" w:type="dxa"/>
              </w:tcPr>
            </w:tcPrChange>
          </w:tcPr>
          <w:p w14:paraId="67C62E1D" w14:textId="77777777" w:rsidR="0066117C" w:rsidRPr="002418CF" w:rsidRDefault="0066117C" w:rsidP="00971A17">
            <w:pPr>
              <w:rPr>
                <w:ins w:id="1083" w:author="Jocelyn Liu" w:date="2018-07-22T15:05:00Z"/>
                <w:rFonts w:ascii="Arial" w:eastAsia="Times New Roman" w:hAnsi="Arial" w:cs="Arial"/>
                <w:sz w:val="14"/>
                <w:szCs w:val="14"/>
                <w:rPrChange w:id="1084" w:author="Jocelyn Liu" w:date="2018-07-22T15:45:00Z">
                  <w:rPr>
                    <w:ins w:id="1085" w:author="Jocelyn Liu" w:date="2018-07-22T15:05:00Z"/>
                    <w:rFonts w:ascii="Arial" w:eastAsia="Times New Roman" w:hAnsi="Arial" w:cs="Arial"/>
                    <w:sz w:val="18"/>
                  </w:rPr>
                </w:rPrChange>
              </w:rPr>
            </w:pPr>
          </w:p>
        </w:tc>
        <w:tc>
          <w:tcPr>
            <w:tcW w:w="660" w:type="dxa"/>
            <w:tcMar>
              <w:left w:w="58" w:type="dxa"/>
              <w:right w:w="58" w:type="dxa"/>
            </w:tcMar>
            <w:tcPrChange w:id="1086" w:author="Jocelyn Liu" w:date="2018-07-22T15:47:00Z">
              <w:tcPr>
                <w:tcW w:w="661" w:type="dxa"/>
              </w:tcPr>
            </w:tcPrChange>
          </w:tcPr>
          <w:p w14:paraId="384077D1" w14:textId="6DBC318F" w:rsidR="0066117C" w:rsidRPr="002418CF" w:rsidRDefault="0066117C" w:rsidP="00971A17">
            <w:pPr>
              <w:rPr>
                <w:ins w:id="1087" w:author="Jocelyn Liu" w:date="2018-07-22T14:47:00Z"/>
                <w:rFonts w:ascii="Arial" w:eastAsia="Times New Roman" w:hAnsi="Arial" w:cs="Arial"/>
                <w:sz w:val="14"/>
                <w:szCs w:val="14"/>
                <w:rPrChange w:id="1088" w:author="Jocelyn Liu" w:date="2018-07-22T15:45:00Z">
                  <w:rPr>
                    <w:ins w:id="1089" w:author="Jocelyn Liu" w:date="2018-07-22T14:47:00Z"/>
                    <w:rFonts w:ascii="Arial" w:eastAsia="Times New Roman" w:hAnsi="Arial" w:cs="Arial"/>
                  </w:rPr>
                </w:rPrChange>
              </w:rPr>
            </w:pPr>
          </w:p>
        </w:tc>
        <w:tc>
          <w:tcPr>
            <w:tcW w:w="609" w:type="dxa"/>
            <w:tcMar>
              <w:left w:w="58" w:type="dxa"/>
              <w:right w:w="58" w:type="dxa"/>
            </w:tcMar>
            <w:tcPrChange w:id="1090" w:author="Jocelyn Liu" w:date="2018-07-22T15:47:00Z">
              <w:tcPr>
                <w:tcW w:w="609" w:type="dxa"/>
              </w:tcPr>
            </w:tcPrChange>
          </w:tcPr>
          <w:p w14:paraId="703F05FF" w14:textId="77777777" w:rsidR="0066117C" w:rsidRPr="002418CF" w:rsidRDefault="0066117C" w:rsidP="00971A17">
            <w:pPr>
              <w:rPr>
                <w:ins w:id="1091" w:author="Jocelyn Liu" w:date="2018-07-22T15:05:00Z"/>
                <w:rFonts w:ascii="Arial" w:eastAsia="Times New Roman" w:hAnsi="Arial" w:cs="Arial"/>
                <w:sz w:val="14"/>
                <w:szCs w:val="14"/>
                <w:rPrChange w:id="1092" w:author="Jocelyn Liu" w:date="2018-07-22T15:45:00Z">
                  <w:rPr>
                    <w:ins w:id="1093" w:author="Jocelyn Liu" w:date="2018-07-22T15:05:00Z"/>
                    <w:rFonts w:ascii="Arial" w:eastAsia="Times New Roman" w:hAnsi="Arial" w:cs="Arial"/>
                    <w:sz w:val="18"/>
                  </w:rPr>
                </w:rPrChange>
              </w:rPr>
            </w:pPr>
          </w:p>
        </w:tc>
        <w:tc>
          <w:tcPr>
            <w:tcW w:w="770" w:type="dxa"/>
            <w:tcMar>
              <w:left w:w="58" w:type="dxa"/>
              <w:right w:w="58" w:type="dxa"/>
            </w:tcMar>
            <w:tcPrChange w:id="1094" w:author="Jocelyn Liu" w:date="2018-07-22T15:47:00Z">
              <w:tcPr>
                <w:tcW w:w="770" w:type="dxa"/>
              </w:tcPr>
            </w:tcPrChange>
          </w:tcPr>
          <w:p w14:paraId="1C415D8D" w14:textId="11BBE4A3" w:rsidR="0066117C" w:rsidRPr="002418CF" w:rsidRDefault="0066117C" w:rsidP="00971A17">
            <w:pPr>
              <w:rPr>
                <w:ins w:id="1095" w:author="Jocelyn Liu" w:date="2018-07-22T14:47:00Z"/>
                <w:rFonts w:ascii="Arial" w:eastAsia="Times New Roman" w:hAnsi="Arial" w:cs="Arial"/>
                <w:sz w:val="14"/>
                <w:szCs w:val="14"/>
                <w:rPrChange w:id="1096" w:author="Jocelyn Liu" w:date="2018-07-22T15:45:00Z">
                  <w:rPr>
                    <w:ins w:id="1097" w:author="Jocelyn Liu" w:date="2018-07-22T14:47:00Z"/>
                    <w:rFonts w:ascii="Arial" w:eastAsia="Times New Roman" w:hAnsi="Arial" w:cs="Arial"/>
                  </w:rPr>
                </w:rPrChange>
              </w:rPr>
            </w:pPr>
          </w:p>
        </w:tc>
        <w:tc>
          <w:tcPr>
            <w:tcW w:w="567" w:type="dxa"/>
            <w:tcMar>
              <w:left w:w="58" w:type="dxa"/>
              <w:right w:w="58" w:type="dxa"/>
            </w:tcMar>
            <w:tcPrChange w:id="1098" w:author="Jocelyn Liu" w:date="2018-07-22T15:47:00Z">
              <w:tcPr>
                <w:tcW w:w="636" w:type="dxa"/>
              </w:tcPr>
            </w:tcPrChange>
          </w:tcPr>
          <w:p w14:paraId="2B31CC3B" w14:textId="77777777" w:rsidR="0066117C" w:rsidRPr="002418CF" w:rsidRDefault="0066117C" w:rsidP="00971A17">
            <w:pPr>
              <w:rPr>
                <w:ins w:id="1099" w:author="Jocelyn Liu" w:date="2018-07-22T15:05:00Z"/>
                <w:rFonts w:ascii="Arial" w:eastAsia="Times New Roman" w:hAnsi="Arial" w:cs="Arial"/>
                <w:sz w:val="14"/>
                <w:szCs w:val="14"/>
                <w:rPrChange w:id="1100" w:author="Jocelyn Liu" w:date="2018-07-22T15:45:00Z">
                  <w:rPr>
                    <w:ins w:id="1101" w:author="Jocelyn Liu" w:date="2018-07-22T15:05:00Z"/>
                    <w:rFonts w:ascii="Arial" w:eastAsia="Times New Roman" w:hAnsi="Arial" w:cs="Arial"/>
                    <w:sz w:val="18"/>
                  </w:rPr>
                </w:rPrChange>
              </w:rPr>
            </w:pPr>
          </w:p>
        </w:tc>
        <w:tc>
          <w:tcPr>
            <w:tcW w:w="720" w:type="dxa"/>
            <w:tcMar>
              <w:left w:w="58" w:type="dxa"/>
              <w:right w:w="58" w:type="dxa"/>
            </w:tcMar>
            <w:tcPrChange w:id="1102" w:author="Jocelyn Liu" w:date="2018-07-22T15:47:00Z">
              <w:tcPr>
                <w:tcW w:w="702" w:type="dxa"/>
              </w:tcPr>
            </w:tcPrChange>
          </w:tcPr>
          <w:p w14:paraId="12AEAEC9" w14:textId="763004B7" w:rsidR="0066117C" w:rsidRPr="002418CF" w:rsidRDefault="0066117C" w:rsidP="00971A17">
            <w:pPr>
              <w:rPr>
                <w:ins w:id="1103" w:author="Jocelyn Liu" w:date="2018-07-22T14:47:00Z"/>
                <w:rFonts w:ascii="Arial" w:eastAsia="Times New Roman" w:hAnsi="Arial" w:cs="Arial"/>
                <w:sz w:val="14"/>
                <w:szCs w:val="14"/>
                <w:rPrChange w:id="1104" w:author="Jocelyn Liu" w:date="2018-07-22T15:45:00Z">
                  <w:rPr>
                    <w:ins w:id="1105" w:author="Jocelyn Liu" w:date="2018-07-22T14:47:00Z"/>
                    <w:rFonts w:ascii="Arial" w:eastAsia="Times New Roman" w:hAnsi="Arial" w:cs="Arial"/>
                  </w:rPr>
                </w:rPrChange>
              </w:rPr>
            </w:pPr>
          </w:p>
        </w:tc>
        <w:tc>
          <w:tcPr>
            <w:tcW w:w="640" w:type="dxa"/>
            <w:tcMar>
              <w:left w:w="58" w:type="dxa"/>
              <w:right w:w="58" w:type="dxa"/>
            </w:tcMar>
            <w:tcPrChange w:id="1106" w:author="Jocelyn Liu" w:date="2018-07-22T15:47:00Z">
              <w:tcPr>
                <w:tcW w:w="587" w:type="dxa"/>
              </w:tcPr>
            </w:tcPrChange>
          </w:tcPr>
          <w:p w14:paraId="63DD455A" w14:textId="77777777" w:rsidR="0066117C" w:rsidRPr="002418CF" w:rsidRDefault="0066117C" w:rsidP="00971A17">
            <w:pPr>
              <w:rPr>
                <w:ins w:id="1107" w:author="Jocelyn Liu" w:date="2018-07-22T15:05:00Z"/>
                <w:rFonts w:ascii="Arial" w:eastAsia="Times New Roman" w:hAnsi="Arial" w:cs="Arial"/>
                <w:sz w:val="14"/>
                <w:szCs w:val="14"/>
                <w:rPrChange w:id="1108" w:author="Jocelyn Liu" w:date="2018-07-22T15:45:00Z">
                  <w:rPr>
                    <w:ins w:id="1109" w:author="Jocelyn Liu" w:date="2018-07-22T15:05:00Z"/>
                    <w:rFonts w:ascii="Arial" w:eastAsia="Times New Roman" w:hAnsi="Arial" w:cs="Arial"/>
                    <w:sz w:val="18"/>
                  </w:rPr>
                </w:rPrChange>
              </w:rPr>
            </w:pPr>
          </w:p>
        </w:tc>
        <w:tc>
          <w:tcPr>
            <w:tcW w:w="819" w:type="dxa"/>
            <w:tcMar>
              <w:left w:w="58" w:type="dxa"/>
              <w:right w:w="58" w:type="dxa"/>
            </w:tcMar>
            <w:tcPrChange w:id="1110" w:author="Jocelyn Liu" w:date="2018-07-22T15:47:00Z">
              <w:tcPr>
                <w:tcW w:w="819" w:type="dxa"/>
              </w:tcPr>
            </w:tcPrChange>
          </w:tcPr>
          <w:p w14:paraId="52741036" w14:textId="34F2DB8B" w:rsidR="0066117C" w:rsidRPr="002418CF" w:rsidRDefault="0066117C" w:rsidP="00971A17">
            <w:pPr>
              <w:rPr>
                <w:ins w:id="1111" w:author="Jocelyn Liu" w:date="2018-07-22T14:47:00Z"/>
                <w:rFonts w:ascii="Arial" w:eastAsia="Times New Roman" w:hAnsi="Arial" w:cs="Arial"/>
                <w:sz w:val="14"/>
                <w:szCs w:val="14"/>
                <w:rPrChange w:id="1112" w:author="Jocelyn Liu" w:date="2018-07-22T15:45:00Z">
                  <w:rPr>
                    <w:ins w:id="1113" w:author="Jocelyn Liu" w:date="2018-07-22T14:47:00Z"/>
                    <w:rFonts w:ascii="Arial" w:eastAsia="Times New Roman" w:hAnsi="Arial" w:cs="Arial"/>
                  </w:rPr>
                </w:rPrChange>
              </w:rPr>
            </w:pPr>
          </w:p>
        </w:tc>
        <w:tc>
          <w:tcPr>
            <w:tcW w:w="637" w:type="dxa"/>
            <w:tcMar>
              <w:left w:w="58" w:type="dxa"/>
              <w:right w:w="58" w:type="dxa"/>
            </w:tcMar>
            <w:tcPrChange w:id="1114" w:author="Jocelyn Liu" w:date="2018-07-22T15:47:00Z">
              <w:tcPr>
                <w:tcW w:w="636" w:type="dxa"/>
              </w:tcPr>
            </w:tcPrChange>
          </w:tcPr>
          <w:p w14:paraId="75444940" w14:textId="77777777" w:rsidR="0066117C" w:rsidRPr="002418CF" w:rsidRDefault="0066117C" w:rsidP="00971A17">
            <w:pPr>
              <w:rPr>
                <w:ins w:id="1115" w:author="Jocelyn Liu" w:date="2018-07-22T15:05:00Z"/>
                <w:rFonts w:ascii="Arial" w:eastAsia="Times New Roman" w:hAnsi="Arial" w:cs="Arial"/>
                <w:sz w:val="14"/>
                <w:szCs w:val="14"/>
                <w:rPrChange w:id="1116" w:author="Jocelyn Liu" w:date="2018-07-22T15:45:00Z">
                  <w:rPr>
                    <w:ins w:id="1117" w:author="Jocelyn Liu" w:date="2018-07-22T15:05:00Z"/>
                    <w:rFonts w:ascii="Arial" w:eastAsia="Times New Roman" w:hAnsi="Arial" w:cs="Arial"/>
                    <w:sz w:val="18"/>
                  </w:rPr>
                </w:rPrChange>
              </w:rPr>
            </w:pPr>
          </w:p>
        </w:tc>
        <w:tc>
          <w:tcPr>
            <w:tcW w:w="768" w:type="dxa"/>
            <w:tcMar>
              <w:left w:w="58" w:type="dxa"/>
              <w:right w:w="58" w:type="dxa"/>
            </w:tcMar>
            <w:tcPrChange w:id="1118" w:author="Jocelyn Liu" w:date="2018-07-22T15:47:00Z">
              <w:tcPr>
                <w:tcW w:w="768" w:type="dxa"/>
              </w:tcPr>
            </w:tcPrChange>
          </w:tcPr>
          <w:p w14:paraId="47C728EE" w14:textId="53A17CF9" w:rsidR="0066117C" w:rsidRPr="002418CF" w:rsidRDefault="0066117C" w:rsidP="00971A17">
            <w:pPr>
              <w:rPr>
                <w:ins w:id="1119" w:author="Jocelyn Liu" w:date="2018-07-22T14:48:00Z"/>
                <w:rFonts w:ascii="Arial" w:eastAsia="Times New Roman" w:hAnsi="Arial" w:cs="Arial"/>
                <w:sz w:val="14"/>
                <w:szCs w:val="14"/>
                <w:rPrChange w:id="1120" w:author="Jocelyn Liu" w:date="2018-07-22T15:45:00Z">
                  <w:rPr>
                    <w:ins w:id="1121" w:author="Jocelyn Liu" w:date="2018-07-22T14:48:00Z"/>
                    <w:rFonts w:ascii="Arial" w:eastAsia="Times New Roman" w:hAnsi="Arial" w:cs="Arial"/>
                  </w:rPr>
                </w:rPrChange>
              </w:rPr>
            </w:pPr>
          </w:p>
        </w:tc>
        <w:tc>
          <w:tcPr>
            <w:tcW w:w="736" w:type="dxa"/>
            <w:tcMar>
              <w:left w:w="58" w:type="dxa"/>
              <w:right w:w="58" w:type="dxa"/>
            </w:tcMar>
            <w:tcPrChange w:id="1122" w:author="Jocelyn Liu" w:date="2018-07-22T15:47:00Z">
              <w:tcPr>
                <w:tcW w:w="636" w:type="dxa"/>
              </w:tcPr>
            </w:tcPrChange>
          </w:tcPr>
          <w:p w14:paraId="10F7CA28" w14:textId="77777777" w:rsidR="0066117C" w:rsidRPr="002418CF" w:rsidRDefault="0066117C" w:rsidP="00971A17">
            <w:pPr>
              <w:rPr>
                <w:ins w:id="1123" w:author="Jocelyn Liu" w:date="2018-07-22T15:04:00Z"/>
                <w:rFonts w:ascii="Arial" w:eastAsia="Times New Roman" w:hAnsi="Arial" w:cs="Arial"/>
                <w:sz w:val="14"/>
                <w:szCs w:val="14"/>
                <w:rPrChange w:id="1124" w:author="Jocelyn Liu" w:date="2018-07-22T15:45:00Z">
                  <w:rPr>
                    <w:ins w:id="1125" w:author="Jocelyn Liu" w:date="2018-07-22T15:04:00Z"/>
                    <w:rFonts w:ascii="Arial" w:eastAsia="Times New Roman" w:hAnsi="Arial" w:cs="Arial"/>
                  </w:rPr>
                </w:rPrChange>
              </w:rPr>
            </w:pPr>
          </w:p>
        </w:tc>
        <w:tc>
          <w:tcPr>
            <w:tcW w:w="630" w:type="dxa"/>
            <w:tcMar>
              <w:left w:w="58" w:type="dxa"/>
              <w:right w:w="58" w:type="dxa"/>
            </w:tcMar>
            <w:tcPrChange w:id="1126" w:author="Jocelyn Liu" w:date="2018-07-22T15:47:00Z">
              <w:tcPr>
                <w:tcW w:w="702" w:type="dxa"/>
              </w:tcPr>
            </w:tcPrChange>
          </w:tcPr>
          <w:p w14:paraId="499ED47D" w14:textId="7354A2D5" w:rsidR="0066117C" w:rsidRPr="002418CF" w:rsidRDefault="0066117C" w:rsidP="00971A17">
            <w:pPr>
              <w:rPr>
                <w:ins w:id="1127" w:author="Jocelyn Liu" w:date="2018-07-22T14:47:00Z"/>
                <w:rFonts w:ascii="Arial" w:eastAsia="Times New Roman" w:hAnsi="Arial" w:cs="Arial"/>
                <w:sz w:val="14"/>
                <w:szCs w:val="14"/>
                <w:rPrChange w:id="1128" w:author="Jocelyn Liu" w:date="2018-07-22T15:45:00Z">
                  <w:rPr>
                    <w:ins w:id="1129" w:author="Jocelyn Liu" w:date="2018-07-22T14:47:00Z"/>
                    <w:rFonts w:ascii="Arial" w:eastAsia="Times New Roman" w:hAnsi="Arial" w:cs="Arial"/>
                  </w:rPr>
                </w:rPrChange>
              </w:rPr>
            </w:pPr>
          </w:p>
        </w:tc>
        <w:tc>
          <w:tcPr>
            <w:tcW w:w="720" w:type="dxa"/>
            <w:tcPrChange w:id="1130" w:author="Jocelyn Liu" w:date="2018-07-22T15:47:00Z">
              <w:tcPr>
                <w:tcW w:w="637" w:type="dxa"/>
              </w:tcPr>
            </w:tcPrChange>
          </w:tcPr>
          <w:p w14:paraId="1643EB90" w14:textId="77777777" w:rsidR="0066117C" w:rsidRPr="002418CF" w:rsidRDefault="0066117C" w:rsidP="00971A17">
            <w:pPr>
              <w:rPr>
                <w:ins w:id="1131" w:author="Jocelyn Liu" w:date="2018-07-22T14:53:00Z"/>
                <w:rFonts w:ascii="Arial" w:eastAsia="Times New Roman" w:hAnsi="Arial" w:cs="Arial"/>
                <w:sz w:val="14"/>
                <w:szCs w:val="14"/>
                <w:rPrChange w:id="1132" w:author="Jocelyn Liu" w:date="2018-07-22T15:45:00Z">
                  <w:rPr>
                    <w:ins w:id="1133" w:author="Jocelyn Liu" w:date="2018-07-22T14:53:00Z"/>
                    <w:rFonts w:ascii="Arial" w:eastAsia="Times New Roman" w:hAnsi="Arial" w:cs="Arial"/>
                  </w:rPr>
                </w:rPrChange>
              </w:rPr>
            </w:pPr>
          </w:p>
        </w:tc>
      </w:tr>
    </w:tbl>
    <w:p w14:paraId="0D0A05DA" w14:textId="77777777" w:rsidR="00861D79" w:rsidRPr="006F35F9" w:rsidRDefault="00861D79" w:rsidP="00971A17">
      <w:pPr>
        <w:spacing w:after="0" w:line="240" w:lineRule="auto"/>
        <w:rPr>
          <w:ins w:id="1134" w:author="Jocelyn Liu" w:date="2018-07-21T19:23:00Z"/>
          <w:rFonts w:ascii="Arial" w:eastAsia="Times New Roman" w:hAnsi="Arial" w:cs="Arial"/>
          <w:sz w:val="18"/>
          <w:rPrChange w:id="1135" w:author="Jocelyn Liu" w:date="2018-07-22T15:32:00Z">
            <w:rPr>
              <w:ins w:id="1136" w:author="Jocelyn Liu" w:date="2018-07-21T19:23:00Z"/>
              <w:rFonts w:ascii="Arial" w:eastAsia="Times New Roman" w:hAnsi="Arial" w:cs="Arial"/>
            </w:rPr>
          </w:rPrChange>
        </w:rPr>
      </w:pPr>
    </w:p>
    <w:p w14:paraId="6E4D1010" w14:textId="756EEC2E" w:rsidR="00F86F8A" w:rsidRPr="00D34ECF" w:rsidRDefault="00FF788E" w:rsidP="007C180F">
      <w:pPr>
        <w:keepNext/>
        <w:spacing w:after="0" w:line="240" w:lineRule="auto"/>
        <w:rPr>
          <w:ins w:id="1137" w:author="Jocelyn Liu" w:date="2018-07-21T21:25:00Z"/>
          <w:rFonts w:ascii="Arial" w:hAnsi="Arial" w:cs="Arial"/>
          <w:rPrChange w:id="1138" w:author="Jocelyn Liu" w:date="2018-07-21T22:24:00Z">
            <w:rPr>
              <w:ins w:id="1139" w:author="Jocelyn Liu" w:date="2018-07-21T21:25:00Z"/>
            </w:rPr>
          </w:rPrChange>
        </w:rPr>
      </w:pPr>
      <w:ins w:id="1140" w:author="Jocelyn Liu" w:date="2018-07-21T21:24:00Z">
        <w:r w:rsidRPr="00D34ECF">
          <w:rPr>
            <w:rFonts w:ascii="Arial" w:hAnsi="Arial" w:cs="Arial"/>
            <w:noProof/>
            <w:rPrChange w:id="1141" w:author="Jocelyn Liu" w:date="2018-07-21T22:24:00Z">
              <w:rPr>
                <w:noProof/>
              </w:rPr>
            </w:rPrChange>
          </w:rPr>
          <w:lastRenderedPageBreak/>
          <w:drawing>
            <wp:inline distT="0" distB="0" distL="0" distR="0" wp14:anchorId="7D81C237" wp14:editId="0E54081F">
              <wp:extent cx="3152775" cy="2305931"/>
              <wp:effectExtent l="0" t="0" r="0" b="0"/>
              <wp:docPr id="15" name="Picture 15" descr="https://i.gyazo.com/3d90bd13381f03e9f81b2e65a36660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gyazo.com/3d90bd13381f03e9f81b2e65a36660e7.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165240" cy="2315048"/>
                      </a:xfrm>
                      <a:prstGeom prst="rect">
                        <a:avLst/>
                      </a:prstGeom>
                      <a:noFill/>
                      <a:ln>
                        <a:noFill/>
                      </a:ln>
                    </pic:spPr>
                  </pic:pic>
                </a:graphicData>
              </a:graphic>
            </wp:inline>
          </w:drawing>
        </w:r>
      </w:ins>
      <w:ins w:id="1142" w:author="Jocelyn Liu" w:date="2018-07-21T21:25:00Z">
        <w:r w:rsidR="007C180F" w:rsidRPr="00D34ECF">
          <w:rPr>
            <w:rFonts w:ascii="Arial" w:hAnsi="Arial" w:cs="Arial"/>
            <w:rPrChange w:id="1143" w:author="Jocelyn Liu" w:date="2018-07-21T22:24:00Z">
              <w:rPr/>
            </w:rPrChange>
          </w:rPr>
          <w:t>bladder</w:t>
        </w:r>
      </w:ins>
    </w:p>
    <w:p w14:paraId="2B17FB32" w14:textId="7BFDA4A4" w:rsidR="007C180F" w:rsidRPr="00D34ECF" w:rsidRDefault="007C180F" w:rsidP="007C180F">
      <w:pPr>
        <w:keepNext/>
        <w:spacing w:after="0" w:line="240" w:lineRule="auto"/>
        <w:rPr>
          <w:ins w:id="1144" w:author="Jocelyn Liu" w:date="2018-07-21T21:44:00Z"/>
          <w:rFonts w:ascii="Arial" w:hAnsi="Arial" w:cs="Arial"/>
          <w:rPrChange w:id="1145" w:author="Jocelyn Liu" w:date="2018-07-21T22:24:00Z">
            <w:rPr>
              <w:ins w:id="1146" w:author="Jocelyn Liu" w:date="2018-07-21T21:44:00Z"/>
            </w:rPr>
          </w:rPrChange>
        </w:rPr>
      </w:pPr>
      <w:ins w:id="1147" w:author="Jocelyn Liu" w:date="2018-07-21T21:36:00Z">
        <w:r w:rsidRPr="00D34ECF">
          <w:rPr>
            <w:rFonts w:ascii="Arial" w:hAnsi="Arial" w:cs="Arial"/>
            <w:noProof/>
            <w:rPrChange w:id="1148" w:author="Jocelyn Liu" w:date="2018-07-21T22:24:00Z">
              <w:rPr>
                <w:noProof/>
              </w:rPr>
            </w:rPrChange>
          </w:rPr>
          <w:drawing>
            <wp:inline distT="0" distB="0" distL="0" distR="0" wp14:anchorId="182CC8C7" wp14:editId="15FDE239">
              <wp:extent cx="3114675" cy="2323465"/>
              <wp:effectExtent l="0" t="0" r="9525" b="635"/>
              <wp:docPr id="39" name="Picture 39" descr="https://i.gyazo.com/ce320578e21d059aecd6e79ea059fa3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gyazo.com/ce320578e21d059aecd6e79ea059fa3b.png"/>
                      <pic:cNvPicPr>
                        <a:picLocks noChangeAspect="1" noChangeArrowheads="1"/>
                      </pic:cNvPicPr>
                    </pic:nvPicPr>
                    <pic:blipFill rotWithShape="1">
                      <a:blip r:embed="rId25">
                        <a:extLst>
                          <a:ext uri="{28A0092B-C50C-407E-A947-70E740481C1C}">
                            <a14:useLocalDpi xmlns:a14="http://schemas.microsoft.com/office/drawing/2010/main" val="0"/>
                          </a:ext>
                        </a:extLst>
                      </a:blip>
                      <a:srcRect r="1171" b="5694"/>
                      <a:stretch/>
                    </pic:blipFill>
                    <pic:spPr bwMode="auto">
                      <a:xfrm>
                        <a:off x="0" y="0"/>
                        <a:ext cx="3118931" cy="2326640"/>
                      </a:xfrm>
                      <a:prstGeom prst="rect">
                        <a:avLst/>
                      </a:prstGeom>
                      <a:noFill/>
                      <a:ln>
                        <a:noFill/>
                      </a:ln>
                      <a:extLst>
                        <a:ext uri="{53640926-AAD7-44D8-BBD7-CCE9431645EC}">
                          <a14:shadowObscured xmlns:a14="http://schemas.microsoft.com/office/drawing/2010/main"/>
                        </a:ext>
                      </a:extLst>
                    </pic:spPr>
                  </pic:pic>
                </a:graphicData>
              </a:graphic>
            </wp:inline>
          </w:drawing>
        </w:r>
        <w:r w:rsidRPr="00D34ECF">
          <w:rPr>
            <w:rFonts w:ascii="Arial" w:hAnsi="Arial" w:cs="Arial"/>
            <w:rPrChange w:id="1149" w:author="Jocelyn Liu" w:date="2018-07-21T22:24:00Z">
              <w:rPr/>
            </w:rPrChange>
          </w:rPr>
          <w:t xml:space="preserve"> brain</w:t>
        </w:r>
      </w:ins>
      <w:ins w:id="1150" w:author="Jocelyn Liu" w:date="2018-07-21T21:43:00Z">
        <w:r w:rsidRPr="00D34ECF">
          <w:rPr>
            <w:rFonts w:ascii="Arial" w:hAnsi="Arial" w:cs="Arial"/>
            <w:noProof/>
            <w:rPrChange w:id="1151" w:author="Jocelyn Liu" w:date="2018-07-21T22:24:00Z">
              <w:rPr>
                <w:noProof/>
              </w:rPr>
            </w:rPrChange>
          </w:rPr>
          <w:drawing>
            <wp:inline distT="0" distB="0" distL="0" distR="0" wp14:anchorId="34F0A76B" wp14:editId="2A82EE53">
              <wp:extent cx="3095625" cy="2362151"/>
              <wp:effectExtent l="0" t="0" r="0" b="635"/>
              <wp:docPr id="42" name="Picture 42" descr="https://i.gyazo.com/28c5bfb15908d6e0b628ff7434bba1a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gyazo.com/28c5bfb15908d6e0b628ff7434bba1aa.png"/>
                      <pic:cNvPicPr>
                        <a:picLocks noChangeAspect="1" noChangeArrowheads="1"/>
                      </pic:cNvPicPr>
                    </pic:nvPicPr>
                    <pic:blipFill rotWithShape="1">
                      <a:blip r:embed="rId26">
                        <a:extLst>
                          <a:ext uri="{28A0092B-C50C-407E-A947-70E740481C1C}">
                            <a14:useLocalDpi xmlns:a14="http://schemas.microsoft.com/office/drawing/2010/main" val="0"/>
                          </a:ext>
                        </a:extLst>
                      </a:blip>
                      <a:srcRect r="1793" b="3552"/>
                      <a:stretch/>
                    </pic:blipFill>
                    <pic:spPr bwMode="auto">
                      <a:xfrm>
                        <a:off x="0" y="0"/>
                        <a:ext cx="3106396" cy="2370370"/>
                      </a:xfrm>
                      <a:prstGeom prst="rect">
                        <a:avLst/>
                      </a:prstGeom>
                      <a:noFill/>
                      <a:ln>
                        <a:noFill/>
                      </a:ln>
                      <a:extLst>
                        <a:ext uri="{53640926-AAD7-44D8-BBD7-CCE9431645EC}">
                          <a14:shadowObscured xmlns:a14="http://schemas.microsoft.com/office/drawing/2010/main"/>
                        </a:ext>
                      </a:extLst>
                    </pic:spPr>
                  </pic:pic>
                </a:graphicData>
              </a:graphic>
            </wp:inline>
          </w:drawing>
        </w:r>
      </w:ins>
      <w:ins w:id="1152" w:author="Jocelyn Liu" w:date="2018-07-21T21:44:00Z">
        <w:r w:rsidRPr="00D34ECF">
          <w:rPr>
            <w:rFonts w:ascii="Arial" w:hAnsi="Arial" w:cs="Arial"/>
            <w:rPrChange w:id="1153" w:author="Jocelyn Liu" w:date="2018-07-21T22:24:00Z">
              <w:rPr/>
            </w:rPrChange>
          </w:rPr>
          <w:t>breast</w:t>
        </w:r>
      </w:ins>
    </w:p>
    <w:p w14:paraId="4CA21426" w14:textId="5BEE2C92" w:rsidR="007C180F" w:rsidRPr="00D34ECF" w:rsidRDefault="000177F9" w:rsidP="007C180F">
      <w:pPr>
        <w:keepNext/>
        <w:spacing w:after="0" w:line="240" w:lineRule="auto"/>
        <w:rPr>
          <w:ins w:id="1154" w:author="Jocelyn Liu" w:date="2018-07-21T21:50:00Z"/>
          <w:rFonts w:ascii="Arial" w:hAnsi="Arial" w:cs="Arial"/>
          <w:rPrChange w:id="1155" w:author="Jocelyn Liu" w:date="2018-07-21T22:24:00Z">
            <w:rPr>
              <w:ins w:id="1156" w:author="Jocelyn Liu" w:date="2018-07-21T21:50:00Z"/>
            </w:rPr>
          </w:rPrChange>
        </w:rPr>
      </w:pPr>
      <w:ins w:id="1157" w:author="Jocelyn Liu" w:date="2018-07-21T21:50:00Z">
        <w:r w:rsidRPr="00D34ECF">
          <w:rPr>
            <w:rFonts w:ascii="Arial" w:hAnsi="Arial" w:cs="Arial"/>
            <w:noProof/>
            <w:rPrChange w:id="1158" w:author="Jocelyn Liu" w:date="2018-07-21T22:24:00Z">
              <w:rPr>
                <w:noProof/>
              </w:rPr>
            </w:rPrChange>
          </w:rPr>
          <w:lastRenderedPageBreak/>
          <w:drawing>
            <wp:inline distT="0" distB="0" distL="0" distR="0" wp14:anchorId="30FF74C9" wp14:editId="16ADA767">
              <wp:extent cx="3238500" cy="2396954"/>
              <wp:effectExtent l="0" t="0" r="0" b="3810"/>
              <wp:docPr id="43" name="Picture 43" descr="https://i.gyazo.com/3dc365a861a55cc4c18f32544b95ad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gyazo.com/3dc365a861a55cc4c18f32544b95ad57.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247586" cy="2403679"/>
                      </a:xfrm>
                      <a:prstGeom prst="rect">
                        <a:avLst/>
                      </a:prstGeom>
                      <a:noFill/>
                      <a:ln>
                        <a:noFill/>
                      </a:ln>
                    </pic:spPr>
                  </pic:pic>
                </a:graphicData>
              </a:graphic>
            </wp:inline>
          </w:drawing>
        </w:r>
        <w:r w:rsidRPr="00D34ECF">
          <w:rPr>
            <w:rFonts w:ascii="Arial" w:hAnsi="Arial" w:cs="Arial"/>
            <w:rPrChange w:id="1159" w:author="Jocelyn Liu" w:date="2018-07-21T22:24:00Z">
              <w:rPr/>
            </w:rPrChange>
          </w:rPr>
          <w:t>colon</w:t>
        </w:r>
      </w:ins>
    </w:p>
    <w:p w14:paraId="5B30B2AE" w14:textId="10BE0864" w:rsidR="000177F9" w:rsidRPr="00D34ECF" w:rsidRDefault="00A01BB2" w:rsidP="007C180F">
      <w:pPr>
        <w:keepNext/>
        <w:spacing w:after="0" w:line="240" w:lineRule="auto"/>
        <w:rPr>
          <w:ins w:id="1160" w:author="Jocelyn Liu" w:date="2018-07-21T21:56:00Z"/>
          <w:rFonts w:ascii="Arial" w:hAnsi="Arial" w:cs="Arial"/>
          <w:rPrChange w:id="1161" w:author="Jocelyn Liu" w:date="2018-07-21T22:24:00Z">
            <w:rPr>
              <w:ins w:id="1162" w:author="Jocelyn Liu" w:date="2018-07-21T21:56:00Z"/>
            </w:rPr>
          </w:rPrChange>
        </w:rPr>
      </w:pPr>
      <w:ins w:id="1163" w:author="Jocelyn Liu" w:date="2018-07-21T21:56:00Z">
        <w:r>
          <w:rPr>
            <w:noProof/>
          </w:rPr>
          <w:drawing>
            <wp:inline distT="0" distB="0" distL="0" distR="0" wp14:anchorId="65A15645" wp14:editId="1FAD3D42">
              <wp:extent cx="3104602" cy="2257425"/>
              <wp:effectExtent l="0" t="0" r="635" b="0"/>
              <wp:docPr id="44" name="Picture 44" descr="https://i.gyazo.com/528017ff2a648907ba0c0e25c62d2ef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i.gyazo.com/528017ff2a648907ba0c0e25c62d2ef2.png"/>
                      <pic:cNvPicPr>
                        <a:picLocks noChangeAspect="1" noChangeArrowheads="1"/>
                      </pic:cNvPicPr>
                    </pic:nvPicPr>
                    <pic:blipFill rotWithShape="1">
                      <a:blip r:embed="rId28">
                        <a:extLst>
                          <a:ext uri="{28A0092B-C50C-407E-A947-70E740481C1C}">
                            <a14:useLocalDpi xmlns:a14="http://schemas.microsoft.com/office/drawing/2010/main" val="0"/>
                          </a:ext>
                        </a:extLst>
                      </a:blip>
                      <a:srcRect b="4152"/>
                      <a:stretch/>
                    </pic:blipFill>
                    <pic:spPr bwMode="auto">
                      <a:xfrm>
                        <a:off x="0" y="0"/>
                        <a:ext cx="3108380" cy="2260172"/>
                      </a:xfrm>
                      <a:prstGeom prst="rect">
                        <a:avLst/>
                      </a:prstGeom>
                      <a:noFill/>
                      <a:ln>
                        <a:noFill/>
                      </a:ln>
                      <a:extLst>
                        <a:ext uri="{53640926-AAD7-44D8-BBD7-CCE9431645EC}">
                          <a14:shadowObscured xmlns:a14="http://schemas.microsoft.com/office/drawing/2010/main"/>
                        </a:ext>
                      </a:extLst>
                    </pic:spPr>
                  </pic:pic>
                </a:graphicData>
              </a:graphic>
            </wp:inline>
          </w:drawing>
        </w:r>
        <w:r w:rsidR="00013332" w:rsidRPr="00D34ECF">
          <w:rPr>
            <w:rFonts w:ascii="Arial" w:hAnsi="Arial" w:cs="Arial"/>
            <w:rPrChange w:id="1164" w:author="Jocelyn Liu" w:date="2018-07-21T22:24:00Z">
              <w:rPr/>
            </w:rPrChange>
          </w:rPr>
          <w:t>kidney</w:t>
        </w:r>
      </w:ins>
    </w:p>
    <w:p w14:paraId="65549C86" w14:textId="09515C79" w:rsidR="00013332" w:rsidRPr="00D34ECF" w:rsidRDefault="00013332" w:rsidP="007C180F">
      <w:pPr>
        <w:keepNext/>
        <w:spacing w:after="0" w:line="240" w:lineRule="auto"/>
        <w:rPr>
          <w:ins w:id="1165" w:author="Jocelyn Liu" w:date="2018-07-21T22:05:00Z"/>
          <w:rFonts w:ascii="Arial" w:hAnsi="Arial" w:cs="Arial"/>
          <w:rPrChange w:id="1166" w:author="Jocelyn Liu" w:date="2018-07-21T22:24:00Z">
            <w:rPr>
              <w:ins w:id="1167" w:author="Jocelyn Liu" w:date="2018-07-21T22:05:00Z"/>
            </w:rPr>
          </w:rPrChange>
        </w:rPr>
      </w:pPr>
      <w:ins w:id="1168" w:author="Jocelyn Liu" w:date="2018-07-21T22:05:00Z">
        <w:r w:rsidRPr="00D34ECF">
          <w:rPr>
            <w:rFonts w:ascii="Arial" w:hAnsi="Arial" w:cs="Arial"/>
            <w:noProof/>
            <w:rPrChange w:id="1169" w:author="Jocelyn Liu" w:date="2018-07-21T22:24:00Z">
              <w:rPr>
                <w:noProof/>
              </w:rPr>
            </w:rPrChange>
          </w:rPr>
          <w:drawing>
            <wp:inline distT="0" distB="0" distL="0" distR="0" wp14:anchorId="46673AA6" wp14:editId="082D80BB">
              <wp:extent cx="3057525" cy="2244412"/>
              <wp:effectExtent l="0" t="0" r="0" b="3810"/>
              <wp:docPr id="45" name="Picture 45" descr="https://i.gyazo.com/f186e2501b663d1efa3d30af6aafc6d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i.gyazo.com/f186e2501b663d1efa3d30af6aafc6d0.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063731" cy="2248968"/>
                      </a:xfrm>
                      <a:prstGeom prst="rect">
                        <a:avLst/>
                      </a:prstGeom>
                      <a:noFill/>
                      <a:ln>
                        <a:noFill/>
                      </a:ln>
                    </pic:spPr>
                  </pic:pic>
                </a:graphicData>
              </a:graphic>
            </wp:inline>
          </w:drawing>
        </w:r>
        <w:r w:rsidRPr="00D34ECF">
          <w:rPr>
            <w:rFonts w:ascii="Arial" w:hAnsi="Arial" w:cs="Arial"/>
            <w:rPrChange w:id="1170" w:author="Jocelyn Liu" w:date="2018-07-21T22:24:00Z">
              <w:rPr/>
            </w:rPrChange>
          </w:rPr>
          <w:t>liver</w:t>
        </w:r>
      </w:ins>
    </w:p>
    <w:p w14:paraId="11555418" w14:textId="03BFF95F" w:rsidR="00013332" w:rsidRDefault="00CB6223" w:rsidP="007C180F">
      <w:pPr>
        <w:keepNext/>
        <w:spacing w:after="0" w:line="240" w:lineRule="auto"/>
        <w:rPr>
          <w:ins w:id="1171" w:author="Jocelyn Liu" w:date="2018-07-21T22:12:00Z"/>
        </w:rPr>
      </w:pPr>
      <w:ins w:id="1172" w:author="Jocelyn Liu" w:date="2018-07-21T22:11:00Z">
        <w:r>
          <w:rPr>
            <w:noProof/>
          </w:rPr>
          <w:lastRenderedPageBreak/>
          <w:drawing>
            <wp:inline distT="0" distB="0" distL="0" distR="0" wp14:anchorId="1B8A0AB7" wp14:editId="78AB284C">
              <wp:extent cx="3133725" cy="2296910"/>
              <wp:effectExtent l="0" t="0" r="0" b="8255"/>
              <wp:docPr id="46" name="Picture 46" descr="https://i.gyazo.com/28f3fddedbb8679cfa24ccae79fcf8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i.gyazo.com/28f3fddedbb8679cfa24ccae79fcf8e6.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136448" cy="2298906"/>
                      </a:xfrm>
                      <a:prstGeom prst="rect">
                        <a:avLst/>
                      </a:prstGeom>
                      <a:noFill/>
                      <a:ln>
                        <a:noFill/>
                      </a:ln>
                    </pic:spPr>
                  </pic:pic>
                </a:graphicData>
              </a:graphic>
            </wp:inline>
          </w:drawing>
        </w:r>
      </w:ins>
      <w:ins w:id="1173" w:author="Jocelyn Liu" w:date="2018-07-21T22:12:00Z">
        <w:r w:rsidRPr="00D34ECF">
          <w:rPr>
            <w:rFonts w:ascii="Arial" w:hAnsi="Arial" w:cs="Arial"/>
            <w:rPrChange w:id="1174" w:author="Jocelyn Liu" w:date="2018-07-21T22:24:00Z">
              <w:rPr/>
            </w:rPrChange>
          </w:rPr>
          <w:t>lung</w:t>
        </w:r>
      </w:ins>
    </w:p>
    <w:p w14:paraId="76CE5D6B" w14:textId="324FD0C9" w:rsidR="00CB6223" w:rsidRDefault="00CB6223" w:rsidP="007C180F">
      <w:pPr>
        <w:keepNext/>
        <w:spacing w:after="0" w:line="240" w:lineRule="auto"/>
        <w:rPr>
          <w:ins w:id="1175" w:author="Jocelyn Liu" w:date="2018-07-22T00:35:00Z"/>
          <w:rFonts w:ascii="Arial" w:hAnsi="Arial" w:cs="Arial"/>
        </w:rPr>
      </w:pPr>
      <w:ins w:id="1176" w:author="Jocelyn Liu" w:date="2018-07-21T22:21:00Z">
        <w:r>
          <w:rPr>
            <w:noProof/>
          </w:rPr>
          <w:drawing>
            <wp:inline distT="0" distB="0" distL="0" distR="0" wp14:anchorId="6870D61D" wp14:editId="1F87C4E4">
              <wp:extent cx="3051994" cy="2200275"/>
              <wp:effectExtent l="0" t="0" r="0" b="0"/>
              <wp:docPr id="47" name="Picture 47" descr="https://i.gyazo.com/ca8eea003fe9e9f14961445fb41a187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i.gyazo.com/ca8eea003fe9e9f14961445fb41a187d.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057596" cy="2204314"/>
                      </a:xfrm>
                      <a:prstGeom prst="rect">
                        <a:avLst/>
                      </a:prstGeom>
                      <a:noFill/>
                      <a:ln>
                        <a:noFill/>
                      </a:ln>
                    </pic:spPr>
                  </pic:pic>
                </a:graphicData>
              </a:graphic>
            </wp:inline>
          </w:drawing>
        </w:r>
        <w:r w:rsidRPr="00D34ECF">
          <w:rPr>
            <w:rFonts w:ascii="Arial" w:hAnsi="Arial" w:cs="Arial"/>
            <w:rPrChange w:id="1177" w:author="Jocelyn Liu" w:date="2018-07-21T22:23:00Z">
              <w:rPr/>
            </w:rPrChange>
          </w:rPr>
          <w:t>uterine cervix</w:t>
        </w:r>
      </w:ins>
    </w:p>
    <w:p w14:paraId="3B096EB6" w14:textId="77777777" w:rsidR="007E3CE9" w:rsidRPr="007C180F" w:rsidRDefault="007E3CE9" w:rsidP="007C180F">
      <w:pPr>
        <w:keepNext/>
        <w:spacing w:after="0" w:line="240" w:lineRule="auto"/>
        <w:rPr>
          <w:ins w:id="1178" w:author="jocelyn" w:date="2018-07-17T08:48:00Z"/>
          <w:rPrChange w:id="1179" w:author="Jocelyn Liu" w:date="2018-07-21T21:25:00Z">
            <w:rPr>
              <w:ins w:id="1180" w:author="jocelyn" w:date="2018-07-17T08:48:00Z"/>
              <w:rFonts w:ascii="Arial" w:eastAsia="Times New Roman" w:hAnsi="Arial" w:cs="Arial"/>
            </w:rPr>
          </w:rPrChange>
        </w:rPr>
        <w:pPrChange w:id="1181" w:author="Jocelyn Liu" w:date="2018-07-21T21:25:00Z">
          <w:pPr>
            <w:spacing w:after="0" w:line="240" w:lineRule="auto"/>
          </w:pPr>
        </w:pPrChange>
      </w:pPr>
    </w:p>
    <w:p w14:paraId="78C27507" w14:textId="0B07EE15" w:rsidR="003C3D57" w:rsidDel="00BB60C4" w:rsidRDefault="00B156F2" w:rsidP="00971A17">
      <w:pPr>
        <w:spacing w:after="0" w:line="240" w:lineRule="auto"/>
        <w:rPr>
          <w:del w:id="1182" w:author="jocelyn" w:date="2018-07-17T08:48:00Z"/>
          <w:rFonts w:ascii="Arial" w:eastAsia="Times New Roman" w:hAnsi="Arial" w:cs="Arial"/>
        </w:rPr>
      </w:pPr>
      <w:del w:id="1183" w:author="jocelyn" w:date="2018-07-17T08:48:00Z">
        <w:r w:rsidRPr="003C3D57" w:rsidDel="00BB60C4">
          <w:rPr>
            <w:rFonts w:ascii="Arial" w:eastAsia="Times New Roman" w:hAnsi="Arial" w:cs="Arial"/>
          </w:rPr>
          <w:delText>X</w:delText>
        </w:r>
        <w:r w:rsidR="003C3D57" w:rsidRPr="003C3D57" w:rsidDel="00BB60C4">
          <w:rPr>
            <w:rFonts w:ascii="Arial" w:eastAsia="Times New Roman" w:hAnsi="Arial" w:cs="Arial"/>
          </w:rPr>
          <w:delText>xx</w:delText>
        </w:r>
      </w:del>
    </w:p>
    <w:p w14:paraId="670895A3" w14:textId="69986516" w:rsidR="00B156F2" w:rsidDel="00BB60C4" w:rsidRDefault="00B156F2" w:rsidP="00971A17">
      <w:pPr>
        <w:spacing w:after="0" w:line="240" w:lineRule="auto"/>
        <w:rPr>
          <w:del w:id="1184" w:author="jocelyn" w:date="2018-07-17T08:48:00Z"/>
          <w:rFonts w:ascii="Arial" w:eastAsia="Times New Roman" w:hAnsi="Arial" w:cs="Arial"/>
        </w:rPr>
      </w:pPr>
    </w:p>
    <w:p w14:paraId="0C4717B3" w14:textId="769AD144" w:rsidR="003B6A6C" w:rsidRPr="003C3D57" w:rsidRDefault="003610F5" w:rsidP="00971A17">
      <w:pPr>
        <w:spacing w:after="0" w:line="240" w:lineRule="auto"/>
        <w:rPr>
          <w:rFonts w:ascii="Arial" w:eastAsia="Times New Roman" w:hAnsi="Arial" w:cs="Arial"/>
        </w:rPr>
      </w:pPr>
      <w:del w:id="1185" w:author="jocelyn" w:date="2018-07-17T08:48:00Z">
        <w:r w:rsidDel="00BB60C4">
          <w:rPr>
            <w:rFonts w:ascii="Arial" w:hAnsi="Arial" w:cs="Arial"/>
          </w:rPr>
          <w:delText>{Limitation} This database is limited in both its sampling size and the nature of the sampled tissues.</w:delText>
        </w:r>
      </w:del>
      <w:moveToRangeStart w:id="1186" w:author="jocelyn" w:date="2018-07-16T14:36:00Z" w:name="move519515101"/>
      <w:moveTo w:id="1187" w:author="jocelyn" w:date="2018-07-16T14:36:00Z">
        <w:r w:rsidR="003B6A6C">
          <w:rPr>
            <w:rFonts w:ascii="Arial" w:hAnsi="Arial" w:cs="Arial"/>
          </w:rPr>
          <w:t xml:space="preserve">This application of multispectral imaging data provides a novel conduit for the sharing and analysis of color performance information. However, this database is limited in both its sampling size and the nature of the sampled tissues. Future endeavors should expand to a larger size and begin to sample tumor tissue samples, the latter of which will provide important observations of the nuances in visual diagnosis where their healthy counterparts fall short. </w:t>
        </w:r>
      </w:moveTo>
      <w:ins w:id="1188" w:author="jocelyn" w:date="2018-07-20T12:29:00Z">
        <w:r w:rsidR="00202D48">
          <w:rPr>
            <w:rFonts w:ascii="Arial" w:hAnsi="Arial" w:cs="Arial"/>
          </w:rPr>
          <w:t>Additionally, hematoxylin-and-eosin stains have a color gamut mostly limited to pink</w:t>
        </w:r>
      </w:ins>
      <w:ins w:id="1189" w:author="jocelyn" w:date="2018-07-20T13:10:00Z">
        <w:r w:rsidR="00B11947">
          <w:rPr>
            <w:rFonts w:ascii="Arial" w:hAnsi="Arial" w:cs="Arial"/>
          </w:rPr>
          <w:t>s</w:t>
        </w:r>
      </w:ins>
      <w:ins w:id="1190" w:author="jocelyn" w:date="2018-07-20T12:29:00Z">
        <w:r w:rsidR="00202D48">
          <w:rPr>
            <w:rFonts w:ascii="Arial" w:hAnsi="Arial" w:cs="Arial"/>
          </w:rPr>
          <w:t xml:space="preserve"> and purple</w:t>
        </w:r>
      </w:ins>
      <w:ins w:id="1191" w:author="jocelyn" w:date="2018-07-20T13:10:00Z">
        <w:r w:rsidR="00B11947">
          <w:rPr>
            <w:rFonts w:ascii="Arial" w:hAnsi="Arial" w:cs="Arial"/>
          </w:rPr>
          <w:t>s</w:t>
        </w:r>
      </w:ins>
      <w:ins w:id="1192" w:author="jocelyn" w:date="2018-07-20T12:29:00Z">
        <w:r w:rsidR="00202D48">
          <w:rPr>
            <w:rFonts w:ascii="Arial" w:hAnsi="Arial" w:cs="Arial"/>
          </w:rPr>
          <w:t>.</w:t>
        </w:r>
      </w:ins>
      <w:ins w:id="1193" w:author="jocelyn" w:date="2018-07-20T12:30:00Z">
        <w:r w:rsidR="00202D48">
          <w:rPr>
            <w:rFonts w:ascii="Arial" w:hAnsi="Arial" w:cs="Arial"/>
          </w:rPr>
          <w:t xml:space="preserve"> Although it is the most common histological stain, future imaging of other medical stains </w:t>
        </w:r>
      </w:ins>
      <w:ins w:id="1194" w:author="jocelyn" w:date="2018-07-20T12:32:00Z">
        <w:r w:rsidR="00202D48">
          <w:rPr>
            <w:rFonts w:ascii="Arial" w:hAnsi="Arial" w:cs="Arial"/>
          </w:rPr>
          <w:t xml:space="preserve">such as PAS and </w:t>
        </w:r>
      </w:ins>
      <w:ins w:id="1195" w:author="jocelyn" w:date="2018-07-20T12:33:00Z">
        <w:r w:rsidR="00202D48">
          <w:rPr>
            <w:rFonts w:ascii="Arial" w:hAnsi="Arial" w:cs="Arial"/>
          </w:rPr>
          <w:t xml:space="preserve">Masson’s </w:t>
        </w:r>
      </w:ins>
      <w:ins w:id="1196" w:author="jocelyn" w:date="2018-07-20T12:32:00Z">
        <w:r w:rsidR="00202D48">
          <w:rPr>
            <w:rFonts w:ascii="Arial" w:hAnsi="Arial" w:cs="Arial"/>
          </w:rPr>
          <w:t xml:space="preserve">trichome </w:t>
        </w:r>
      </w:ins>
      <w:ins w:id="1197" w:author="jocelyn" w:date="2018-07-20T12:30:00Z">
        <w:r w:rsidR="00202D48">
          <w:rPr>
            <w:rFonts w:ascii="Arial" w:hAnsi="Arial" w:cs="Arial"/>
          </w:rPr>
          <w:t xml:space="preserve">encompassing a larger color gamut </w:t>
        </w:r>
      </w:ins>
      <w:ins w:id="1198" w:author="jocelyn" w:date="2018-07-20T12:33:00Z">
        <w:r w:rsidR="00202D48">
          <w:rPr>
            <w:rFonts w:ascii="Arial" w:hAnsi="Arial" w:cs="Arial"/>
          </w:rPr>
          <w:t xml:space="preserve">provide valuable information as well and </w:t>
        </w:r>
      </w:ins>
      <w:ins w:id="1199" w:author="jocelyn" w:date="2018-07-20T12:30:00Z">
        <w:r w:rsidR="00202D48">
          <w:rPr>
            <w:rFonts w:ascii="Arial" w:hAnsi="Arial" w:cs="Arial"/>
          </w:rPr>
          <w:t>should be included in future work.</w:t>
        </w:r>
      </w:ins>
      <w:moveTo w:id="1200" w:author="jocelyn" w:date="2018-07-16T14:36:00Z">
        <w:del w:id="1201" w:author="jocelyn" w:date="2018-07-16T15:30:00Z">
          <w:r w:rsidR="003B6A6C" w:rsidDel="00D4501F">
            <w:rPr>
              <w:rFonts w:ascii="Arial" w:hAnsi="Arial" w:cs="Arial"/>
            </w:rPr>
            <w:delText>These resources will generate color truth images that can be used as a means of quantifying and regulating color performance in the production of future third party WSI devices, bringing WSI technology one step closer to equaling the accessibility of optical microscopy</w:delText>
          </w:r>
        </w:del>
      </w:moveTo>
      <w:moveToRangeEnd w:id="1186"/>
    </w:p>
    <w:p w14:paraId="41526353" w14:textId="255FBBC1" w:rsidR="00971A17" w:rsidRPr="00307957" w:rsidRDefault="00B156F2">
      <w:pPr>
        <w:pStyle w:val="Heading1"/>
        <w:pPrChange w:id="1202" w:author="Cheng, Wei-Chung" w:date="2018-07-16T12:19:00Z">
          <w:pPr>
            <w:spacing w:after="0" w:line="240" w:lineRule="auto"/>
          </w:pPr>
        </w:pPrChange>
      </w:pPr>
      <w:r w:rsidRPr="00307957">
        <w:t>CONCLUSIONS</w:t>
      </w:r>
    </w:p>
    <w:p w14:paraId="49EBCB85" w14:textId="6222BE24" w:rsidR="003610F5" w:rsidRDefault="003610F5" w:rsidP="003610F5">
      <w:pPr>
        <w:rPr>
          <w:rFonts w:ascii="Arial" w:hAnsi="Arial" w:cs="Arial"/>
        </w:rPr>
      </w:pPr>
      <w:del w:id="1203" w:author="jocelyn" w:date="2018-07-17T10:56:00Z">
        <w:r w:rsidDel="00B34012">
          <w:rPr>
            <w:rFonts w:ascii="Arial" w:hAnsi="Arial" w:cs="Arial"/>
          </w:rPr>
          <w:delText>Firstly, a</w:delText>
        </w:r>
      </w:del>
      <w:ins w:id="1204" w:author="jocelyn" w:date="2018-07-17T10:56:00Z">
        <w:r w:rsidR="00B34012">
          <w:rPr>
            <w:rFonts w:ascii="Arial" w:hAnsi="Arial" w:cs="Arial"/>
          </w:rPr>
          <w:t>A</w:t>
        </w:r>
      </w:ins>
      <w:r>
        <w:rPr>
          <w:rFonts w:ascii="Arial" w:hAnsi="Arial" w:cs="Arial"/>
        </w:rPr>
        <w:t xml:space="preserve"> histologically meaningful region of interest (ROI) </w:t>
      </w:r>
      <w:del w:id="1205" w:author="jocelyn" w:date="2018-07-17T08:38:00Z">
        <w:r w:rsidDel="008B679F">
          <w:rPr>
            <w:rFonts w:ascii="Arial" w:hAnsi="Arial" w:cs="Arial"/>
          </w:rPr>
          <w:delText>will be</w:delText>
        </w:r>
      </w:del>
      <w:ins w:id="1206" w:author="jocelyn" w:date="2018-07-17T08:38:00Z">
        <w:r w:rsidR="008B679F">
          <w:rPr>
            <w:rFonts w:ascii="Arial" w:hAnsi="Arial" w:cs="Arial"/>
          </w:rPr>
          <w:t>was</w:t>
        </w:r>
      </w:ins>
      <w:r>
        <w:rPr>
          <w:rFonts w:ascii="Arial" w:hAnsi="Arial" w:cs="Arial"/>
        </w:rPr>
        <w:t xml:space="preserve"> selected from each slide. A multispectral imaging system </w:t>
      </w:r>
      <w:del w:id="1207" w:author="jocelyn" w:date="2018-07-17T08:38:00Z">
        <w:r w:rsidDel="008B679F">
          <w:rPr>
            <w:rFonts w:ascii="Arial" w:hAnsi="Arial" w:cs="Arial"/>
          </w:rPr>
          <w:delText>will take</w:delText>
        </w:r>
      </w:del>
      <w:ins w:id="1208" w:author="jocelyn" w:date="2018-07-17T08:38:00Z">
        <w:r w:rsidR="008B679F">
          <w:rPr>
            <w:rFonts w:ascii="Arial" w:hAnsi="Arial" w:cs="Arial"/>
          </w:rPr>
          <w:t xml:space="preserve">acquired </w:t>
        </w:r>
      </w:ins>
      <w:del w:id="1209" w:author="jocelyn" w:date="2018-07-17T08:48:00Z">
        <w:r w:rsidDel="00BB60C4">
          <w:rPr>
            <w:rFonts w:ascii="Arial" w:hAnsi="Arial" w:cs="Arial"/>
          </w:rPr>
          <w:delText xml:space="preserve"> </w:delText>
        </w:r>
      </w:del>
      <w:r>
        <w:rPr>
          <w:rFonts w:ascii="Arial" w:hAnsi="Arial" w:cs="Arial"/>
        </w:rPr>
        <w:t xml:space="preserve">micrographs of each tissue core starting at 380 nm at a wavelength resolution of 10 nm for 41 points per slide. The system </w:t>
      </w:r>
      <w:del w:id="1210" w:author="jocelyn" w:date="2018-07-17T08:38:00Z">
        <w:r w:rsidDel="008B679F">
          <w:rPr>
            <w:rFonts w:ascii="Arial" w:hAnsi="Arial" w:cs="Arial"/>
          </w:rPr>
          <w:delText xml:space="preserve">will </w:delText>
        </w:r>
      </w:del>
      <w:ins w:id="1211" w:author="jocelyn" w:date="2018-07-17T08:38:00Z">
        <w:r w:rsidR="008B679F">
          <w:rPr>
            <w:rFonts w:ascii="Arial" w:hAnsi="Arial" w:cs="Arial"/>
          </w:rPr>
          <w:t xml:space="preserve">then </w:t>
        </w:r>
      </w:ins>
      <w:r>
        <w:rPr>
          <w:rFonts w:ascii="Arial" w:hAnsi="Arial" w:cs="Arial"/>
        </w:rPr>
        <w:t>determine</w:t>
      </w:r>
      <w:ins w:id="1212" w:author="jocelyn" w:date="2018-07-17T08:38:00Z">
        <w:r w:rsidR="008B679F">
          <w:rPr>
            <w:rFonts w:ascii="Arial" w:hAnsi="Arial" w:cs="Arial"/>
          </w:rPr>
          <w:t>d</w:t>
        </w:r>
      </w:ins>
      <w:r>
        <w:rPr>
          <w:rFonts w:ascii="Arial" w:hAnsi="Arial" w:cs="Arial"/>
        </w:rPr>
        <w:t xml:space="preserve"> a reflectance value for each pixel in its field of view based on reference flat-field bright and dark images. From the reflectance data generated by the system, we </w:t>
      </w:r>
      <w:del w:id="1213" w:author="jocelyn" w:date="2018-07-17T08:38:00Z">
        <w:r w:rsidDel="008B679F">
          <w:rPr>
            <w:rFonts w:ascii="Arial" w:hAnsi="Arial" w:cs="Arial"/>
          </w:rPr>
          <w:delText xml:space="preserve">will construct and consolidate </w:delText>
        </w:r>
      </w:del>
      <w:ins w:id="1214" w:author="jocelyn" w:date="2018-07-17T08:38:00Z">
        <w:r w:rsidR="008B679F">
          <w:rPr>
            <w:rFonts w:ascii="Arial" w:hAnsi="Arial" w:cs="Arial"/>
          </w:rPr>
          <w:t xml:space="preserve">constructed </w:t>
        </w:r>
      </w:ins>
      <w:r>
        <w:rPr>
          <w:rFonts w:ascii="Arial" w:hAnsi="Arial" w:cs="Arial"/>
        </w:rPr>
        <w:t>a spectral database. Based on information in the database, a simulator that can reproduce color images from respective third party devices w</w:t>
      </w:r>
      <w:del w:id="1215" w:author="jocelyn" w:date="2018-07-17T08:38:00Z">
        <w:r w:rsidDel="008B679F">
          <w:rPr>
            <w:rFonts w:ascii="Arial" w:hAnsi="Arial" w:cs="Arial"/>
          </w:rPr>
          <w:delText xml:space="preserve">ill be </w:delText>
        </w:r>
      </w:del>
      <w:ins w:id="1216" w:author="jocelyn" w:date="2018-07-17T08:38:00Z">
        <w:r w:rsidR="008B679F">
          <w:rPr>
            <w:rFonts w:ascii="Arial" w:hAnsi="Arial" w:cs="Arial"/>
          </w:rPr>
          <w:t xml:space="preserve">as </w:t>
        </w:r>
      </w:ins>
      <w:r>
        <w:rPr>
          <w:rFonts w:ascii="Arial" w:hAnsi="Arial" w:cs="Arial"/>
        </w:rPr>
        <w:t xml:space="preserve">made; it will act as a conduit for color performance information that can be quantitatively converted into color difference (CIEDE2000). These </w:t>
      </w:r>
      <w:ins w:id="1217" w:author="Jocelyn Liu" w:date="2018-07-18T14:02:00Z">
        <w:r w:rsidR="00A24A28">
          <w:rPr>
            <w:rFonts w:ascii="Arial" w:hAnsi="Arial" w:cs="Arial"/>
          </w:rPr>
          <w:t xml:space="preserve">public domain </w:t>
        </w:r>
      </w:ins>
      <w:r>
        <w:rPr>
          <w:rFonts w:ascii="Arial" w:hAnsi="Arial" w:cs="Arial"/>
        </w:rPr>
        <w:t xml:space="preserve">resources will </w:t>
      </w:r>
      <w:del w:id="1218" w:author="Jocelyn Liu" w:date="2018-07-18T14:02:00Z">
        <w:r w:rsidDel="00A24A28">
          <w:rPr>
            <w:rFonts w:ascii="Arial" w:hAnsi="Arial" w:cs="Arial"/>
          </w:rPr>
          <w:lastRenderedPageBreak/>
          <w:delText>generate color truth images that can be used as a means of standardization in the production of future WSI devices, which will bring WSI technology one step closer to equaling and potentially surpassing optical microscopy as a means of primary diagnosis in the field of pathology</w:delText>
        </w:r>
      </w:del>
      <w:ins w:id="1219" w:author="Jocelyn Liu" w:date="2018-07-18T14:02:00Z">
        <w:r w:rsidR="00A24A28">
          <w:rPr>
            <w:rFonts w:ascii="Arial" w:hAnsi="Arial" w:cs="Arial"/>
          </w:rPr>
          <w:t>provide an unparalleled</w:t>
        </w:r>
      </w:ins>
      <w:ins w:id="1220" w:author="Jocelyn Liu" w:date="2018-07-18T14:03:00Z">
        <w:r w:rsidR="00A24A28">
          <w:rPr>
            <w:rFonts w:ascii="Arial" w:hAnsi="Arial" w:cs="Arial"/>
          </w:rPr>
          <w:t xml:space="preserve"> efficiency </w:t>
        </w:r>
      </w:ins>
      <w:ins w:id="1221" w:author="Jocelyn Liu" w:date="2018-07-18T14:25:00Z">
        <w:r w:rsidR="006F3672">
          <w:rPr>
            <w:rFonts w:ascii="Arial" w:hAnsi="Arial" w:cs="Arial"/>
          </w:rPr>
          <w:t xml:space="preserve">and accessibility </w:t>
        </w:r>
      </w:ins>
      <w:ins w:id="1222" w:author="Jocelyn Liu" w:date="2018-07-18T14:03:00Z">
        <w:r w:rsidR="00A24A28">
          <w:rPr>
            <w:rFonts w:ascii="Arial" w:hAnsi="Arial" w:cs="Arial"/>
          </w:rPr>
          <w:t>in remotely gauging WSI devices’ color performance</w:t>
        </w:r>
      </w:ins>
      <w:r>
        <w:rPr>
          <w:rFonts w:ascii="Arial" w:hAnsi="Arial" w:cs="Arial"/>
        </w:rPr>
        <w:t>.</w:t>
      </w:r>
    </w:p>
    <w:p w14:paraId="196A006A" w14:textId="0BA3BEF0" w:rsidR="00DA1210" w:rsidRPr="00C55632" w:rsidDel="008D5D2A" w:rsidRDefault="008E4B7E" w:rsidP="00971A17">
      <w:pPr>
        <w:spacing w:after="0" w:line="240" w:lineRule="auto"/>
        <w:rPr>
          <w:del w:id="1223" w:author="jocelyn" w:date="2018-07-17T11:11:00Z"/>
          <w:rFonts w:ascii="Arial" w:eastAsia="Times New Roman" w:hAnsi="Arial" w:cs="Arial"/>
        </w:rPr>
      </w:pPr>
      <w:moveFromRangeStart w:id="1224" w:author="jocelyn" w:date="2018-07-16T14:36:00Z" w:name="move519515101"/>
      <w:moveFrom w:id="1225" w:author="jocelyn" w:date="2018-07-16T14:36:00Z">
        <w:del w:id="1226" w:author="jocelyn" w:date="2018-07-17T11:11:00Z">
          <w:r w:rsidDel="008D5D2A">
            <w:rPr>
              <w:rFonts w:ascii="Arial" w:hAnsi="Arial" w:cs="Arial"/>
            </w:rPr>
            <w:delText xml:space="preserve">This application of multispectral imaging data provides a novel conduit for the sharing and analysis of color performance information. </w:delText>
          </w:r>
          <w:r w:rsidR="00CD08E8" w:rsidDel="008D5D2A">
            <w:rPr>
              <w:rFonts w:ascii="Arial" w:hAnsi="Arial" w:cs="Arial"/>
            </w:rPr>
            <w:delText>However, this database is limited in both its sampling size and the nature of the sampled tissues. Future endeavors should expand to a larger size and begin to sample tumor tissue samples, the latter of which will provide important observations of the nuances in visual diagnosis where their healthy counterparts fall short. These resources</w:delText>
          </w:r>
          <w:r w:rsidR="00B156F2" w:rsidDel="008D5D2A">
            <w:rPr>
              <w:rFonts w:ascii="Arial" w:hAnsi="Arial" w:cs="Arial"/>
            </w:rPr>
            <w:delText xml:space="preserve"> will generate color truth images that can be used as a means of quantifying and regulating color performance in the production of future third party WSI devices, bringing WSI technology one step closer to </w:delText>
          </w:r>
          <w:r w:rsidR="006167AC" w:rsidDel="008D5D2A">
            <w:rPr>
              <w:rFonts w:ascii="Arial" w:hAnsi="Arial" w:cs="Arial"/>
            </w:rPr>
            <w:delText xml:space="preserve">equaling </w:delText>
          </w:r>
          <w:r w:rsidR="00B156F2" w:rsidDel="008D5D2A">
            <w:rPr>
              <w:rFonts w:ascii="Arial" w:hAnsi="Arial" w:cs="Arial"/>
            </w:rPr>
            <w:delText>the accessibility of  optical microscopy</w:delText>
          </w:r>
        </w:del>
      </w:moveFrom>
      <w:moveFromRangeEnd w:id="1224"/>
      <w:del w:id="1227" w:author="jocelyn" w:date="2018-07-16T14:36:00Z">
        <w:r w:rsidR="00B156F2" w:rsidDel="003B6A6C">
          <w:rPr>
            <w:rFonts w:ascii="Arial" w:hAnsi="Arial" w:cs="Arial"/>
          </w:rPr>
          <w:delText xml:space="preserve"> </w:delText>
        </w:r>
      </w:del>
      <w:del w:id="1228" w:author="jocelyn" w:date="2018-07-16T14:35:00Z">
        <w:r w:rsidR="00B156F2" w:rsidDel="003B6A6C">
          <w:rPr>
            <w:rFonts w:ascii="Arial" w:hAnsi="Arial" w:cs="Arial"/>
          </w:rPr>
          <w:delText>as a means of primary diagnosis in pathology.</w:delText>
        </w:r>
      </w:del>
    </w:p>
    <w:p w14:paraId="213E703A" w14:textId="31C90008" w:rsidR="0082739C" w:rsidRDefault="005048C4" w:rsidP="006D3586">
      <w:pPr>
        <w:rPr>
          <w:rFonts w:ascii="Arial" w:hAnsi="Arial" w:cs="Arial"/>
        </w:rPr>
      </w:pPr>
      <w:commentRangeStart w:id="1229"/>
      <w:commentRangeStart w:id="1230"/>
      <w:r>
        <w:rPr>
          <w:rStyle w:val="CommentReference"/>
        </w:rPr>
        <w:commentReference w:id="1231"/>
      </w:r>
      <w:commentRangeEnd w:id="1229"/>
      <w:commentRangeEnd w:id="1230"/>
      <w:r w:rsidR="0082739C">
        <w:rPr>
          <w:rStyle w:val="CommentReference"/>
        </w:rPr>
        <w:commentReference w:id="1229"/>
      </w:r>
    </w:p>
    <w:p w14:paraId="4477FB0C" w14:textId="19596AEF" w:rsidR="00F13D0C" w:rsidRDefault="0082739C">
      <w:pPr>
        <w:pStyle w:val="Heading1"/>
        <w:rPr>
          <w:ins w:id="1232" w:author="jocelyn" w:date="2018-07-17T13:27:00Z"/>
        </w:rPr>
        <w:pPrChange w:id="1233" w:author="Cheng, Wei-Chung" w:date="2018-07-16T12:12:00Z">
          <w:pPr/>
        </w:pPrChange>
      </w:pPr>
      <w:r>
        <w:t>Reference</w:t>
      </w:r>
      <w:r w:rsidR="005048C4">
        <w:rPr>
          <w:rStyle w:val="CommentReference"/>
        </w:rPr>
        <w:commentReference w:id="1230"/>
      </w:r>
      <w:r w:rsidR="003610F5">
        <w:t>s</w:t>
      </w:r>
    </w:p>
    <w:p w14:paraId="48E73770" w14:textId="3558DD15" w:rsidR="00EA4E58" w:rsidRPr="00135599" w:rsidDel="00EA4E58" w:rsidRDefault="00670331" w:rsidP="00EA4E58">
      <w:pPr>
        <w:rPr>
          <w:del w:id="1234" w:author="jocelyn" w:date="2018-07-17T13:27:00Z"/>
          <w:moveTo w:id="1235" w:author="jocelyn" w:date="2018-07-17T13:27:00Z"/>
          <w:rFonts w:ascii="Arial" w:hAnsi="Arial" w:cs="Arial"/>
          <w:color w:val="222222"/>
          <w:shd w:val="clear" w:color="auto" w:fill="FFFFFF"/>
        </w:rPr>
      </w:pPr>
      <w:ins w:id="1236" w:author="Jocelyn Liu" w:date="2018-07-18T13:47:00Z">
        <w:r>
          <w:rPr>
            <w:rFonts w:ascii="Arial" w:hAnsi="Arial" w:cs="Arial"/>
            <w:color w:val="222222"/>
            <w:shd w:val="clear" w:color="auto" w:fill="FFFFFF"/>
          </w:rPr>
          <w:t xml:space="preserve">[1] </w:t>
        </w:r>
      </w:ins>
      <w:moveToRangeStart w:id="1237" w:author="jocelyn" w:date="2018-07-17T13:27:00Z" w:name="move519597363"/>
      <w:commentRangeStart w:id="1238"/>
      <w:proofErr w:type="spellStart"/>
      <w:moveTo w:id="1239" w:author="jocelyn" w:date="2018-07-17T13:27:00Z">
        <w:r w:rsidR="00EA4E58" w:rsidRPr="00135599">
          <w:rPr>
            <w:rFonts w:ascii="Arial" w:hAnsi="Arial" w:cs="Arial"/>
            <w:color w:val="222222"/>
            <w:shd w:val="clear" w:color="auto" w:fill="FFFFFF"/>
          </w:rPr>
          <w:t>Saleheen</w:t>
        </w:r>
        <w:proofErr w:type="spellEnd"/>
        <w:r w:rsidR="00EA4E58" w:rsidRPr="00135599">
          <w:rPr>
            <w:rFonts w:ascii="Arial" w:hAnsi="Arial" w:cs="Arial"/>
            <w:color w:val="222222"/>
            <w:shd w:val="clear" w:color="auto" w:fill="FFFFFF"/>
          </w:rPr>
          <w:t xml:space="preserve">, Firdous, </w:t>
        </w:r>
        <w:del w:id="1240" w:author="jocelyn" w:date="2018-07-17T13:28:00Z">
          <w:r w:rsidR="00EA4E58" w:rsidRPr="00135599" w:rsidDel="00EA4E58">
            <w:rPr>
              <w:rFonts w:ascii="Arial" w:hAnsi="Arial" w:cs="Arial"/>
              <w:color w:val="222222"/>
              <w:shd w:val="clear" w:color="auto" w:fill="FFFFFF"/>
            </w:rPr>
            <w:delText xml:space="preserve">Aldo </w:delText>
          </w:r>
        </w:del>
        <w:proofErr w:type="spellStart"/>
        <w:r w:rsidR="00EA4E58" w:rsidRPr="00135599">
          <w:rPr>
            <w:rFonts w:ascii="Arial" w:hAnsi="Arial" w:cs="Arial"/>
            <w:color w:val="222222"/>
            <w:shd w:val="clear" w:color="auto" w:fill="FFFFFF"/>
          </w:rPr>
          <w:t>Badano</w:t>
        </w:r>
      </w:moveTo>
      <w:proofErr w:type="spellEnd"/>
      <w:ins w:id="1241" w:author="jocelyn" w:date="2018-07-17T13:28:00Z">
        <w:r w:rsidR="00EA4E58">
          <w:rPr>
            <w:rFonts w:ascii="Arial" w:hAnsi="Arial" w:cs="Arial"/>
            <w:color w:val="222222"/>
            <w:shd w:val="clear" w:color="auto" w:fill="FFFFFF"/>
          </w:rPr>
          <w:t>, Aldo</w:t>
        </w:r>
      </w:ins>
      <w:moveTo w:id="1242" w:author="jocelyn" w:date="2018-07-17T13:27:00Z">
        <w:r w:rsidR="00EA4E58" w:rsidRPr="00135599">
          <w:rPr>
            <w:rFonts w:ascii="Arial" w:hAnsi="Arial" w:cs="Arial"/>
            <w:color w:val="222222"/>
            <w:shd w:val="clear" w:color="auto" w:fill="FFFFFF"/>
          </w:rPr>
          <w:t xml:space="preserve">, and </w:t>
        </w:r>
        <w:del w:id="1243" w:author="jocelyn" w:date="2018-07-17T13:29:00Z">
          <w:r w:rsidR="00EA4E58" w:rsidRPr="00135599" w:rsidDel="00EA4E58">
            <w:rPr>
              <w:rFonts w:ascii="Arial" w:hAnsi="Arial" w:cs="Arial"/>
              <w:color w:val="222222"/>
              <w:shd w:val="clear" w:color="auto" w:fill="FFFFFF"/>
            </w:rPr>
            <w:delText xml:space="preserve">Wei-Chung </w:delText>
          </w:r>
        </w:del>
        <w:r w:rsidR="00EA4E58" w:rsidRPr="00135599">
          <w:rPr>
            <w:rFonts w:ascii="Arial" w:hAnsi="Arial" w:cs="Arial"/>
            <w:color w:val="222222"/>
            <w:shd w:val="clear" w:color="auto" w:fill="FFFFFF"/>
          </w:rPr>
          <w:t>Cheng</w:t>
        </w:r>
      </w:moveTo>
      <w:ins w:id="1244" w:author="jocelyn" w:date="2018-07-17T13:29:00Z">
        <w:r w:rsidR="00EA4E58">
          <w:rPr>
            <w:rFonts w:ascii="Arial" w:hAnsi="Arial" w:cs="Arial"/>
            <w:color w:val="222222"/>
            <w:shd w:val="clear" w:color="auto" w:fill="FFFFFF"/>
          </w:rPr>
          <w:t>, Wei-Chung</w:t>
        </w:r>
      </w:ins>
      <w:moveTo w:id="1245" w:author="jocelyn" w:date="2018-07-17T13:27:00Z">
        <w:r w:rsidR="00EA4E58" w:rsidRPr="00135599">
          <w:rPr>
            <w:rFonts w:ascii="Arial" w:hAnsi="Arial" w:cs="Arial"/>
            <w:color w:val="222222"/>
            <w:shd w:val="clear" w:color="auto" w:fill="FFFFFF"/>
          </w:rPr>
          <w:t>. "Evaluating color performance of whole-slide imaging devices by multispectral-imaging of biological tissues." </w:t>
        </w:r>
        <w:r w:rsidR="00EA4E58" w:rsidRPr="00135599">
          <w:rPr>
            <w:rFonts w:ascii="Arial" w:hAnsi="Arial" w:cs="Arial"/>
            <w:i/>
            <w:iCs/>
            <w:color w:val="222222"/>
            <w:shd w:val="clear" w:color="auto" w:fill="FFFFFF"/>
          </w:rPr>
          <w:t>Medical Imaging 2017: Digital Pathology</w:t>
        </w:r>
        <w:r w:rsidR="00EA4E58" w:rsidRPr="00135599">
          <w:rPr>
            <w:rFonts w:ascii="Arial" w:hAnsi="Arial" w:cs="Arial"/>
            <w:color w:val="222222"/>
            <w:shd w:val="clear" w:color="auto" w:fill="FFFFFF"/>
          </w:rPr>
          <w:t>. Vol. 10140. International Society for Optics and Photonics, 2017.</w:t>
        </w:r>
        <w:commentRangeEnd w:id="1238"/>
        <w:r w:rsidR="00EA4E58" w:rsidRPr="00135599">
          <w:rPr>
            <w:rStyle w:val="CommentReference"/>
            <w:sz w:val="22"/>
            <w:szCs w:val="22"/>
          </w:rPr>
          <w:commentReference w:id="1238"/>
        </w:r>
      </w:moveTo>
    </w:p>
    <w:moveToRangeEnd w:id="1237"/>
    <w:p w14:paraId="6A653D22" w14:textId="77777777" w:rsidR="00EA4E58" w:rsidRPr="00EA4E58" w:rsidRDefault="00EA4E58"/>
    <w:p w14:paraId="1DE490F7" w14:textId="7966858E" w:rsidR="00D9578A" w:rsidRPr="002A69B5" w:rsidRDefault="00670331" w:rsidP="006D3586">
      <w:pPr>
        <w:rPr>
          <w:rFonts w:ascii="Arial" w:hAnsi="Arial" w:cs="Arial"/>
        </w:rPr>
      </w:pPr>
      <w:ins w:id="1246" w:author="Jocelyn Liu" w:date="2018-07-18T13:47:00Z">
        <w:r>
          <w:rPr>
            <w:rFonts w:ascii="Arial" w:hAnsi="Arial" w:cs="Arial"/>
          </w:rPr>
          <w:t xml:space="preserve">[2] </w:t>
        </w:r>
      </w:ins>
      <w:del w:id="1247" w:author="jocelyn" w:date="2018-07-17T13:15:00Z">
        <w:r w:rsidR="00D9578A" w:rsidDel="002A69B5">
          <w:rPr>
            <w:rFonts w:ascii="Arial" w:hAnsi="Arial" w:cs="Arial"/>
          </w:rPr>
          <w:delText>FDA, Guidance, Technical Performance Assessment of WSI systems.</w:delText>
        </w:r>
      </w:del>
      <w:ins w:id="1248" w:author="jocelyn" w:date="2018-07-17T13:15:00Z">
        <w:r w:rsidR="002A69B5">
          <w:rPr>
            <w:rFonts w:ascii="Arial" w:hAnsi="Arial" w:cs="Arial"/>
          </w:rPr>
          <w:t>FDA, “Guidance for industry and food and drug administration staff: Technical performance assessment of digital pathology whole slide imaging</w:t>
        </w:r>
      </w:ins>
      <w:ins w:id="1249" w:author="jocelyn" w:date="2018-07-17T13:16:00Z">
        <w:r w:rsidR="002A69B5">
          <w:rPr>
            <w:rFonts w:ascii="Arial" w:hAnsi="Arial" w:cs="Arial"/>
          </w:rPr>
          <w:t xml:space="preserve"> devices. 2016. </w:t>
        </w:r>
        <w:proofErr w:type="gramStart"/>
        <w:r w:rsidR="002A69B5">
          <w:rPr>
            <w:rFonts w:ascii="Arial" w:hAnsi="Arial" w:cs="Arial"/>
          </w:rPr>
          <w:t>http://www.fda.gov/downloa-  ds/medicaldevices/deviceregulationandguidance/guidancedocuments/ucm435355.pdf</w:t>
        </w:r>
        <w:proofErr w:type="gramEnd"/>
        <w:r w:rsidR="002A69B5">
          <w:rPr>
            <w:rFonts w:ascii="Arial" w:hAnsi="Arial" w:cs="Arial"/>
          </w:rPr>
          <w:t>,</w:t>
        </w:r>
      </w:ins>
      <w:ins w:id="1250" w:author="jocelyn" w:date="2018-07-17T13:17:00Z">
        <w:r w:rsidR="002A69B5">
          <w:rPr>
            <w:rFonts w:ascii="Arial" w:hAnsi="Arial" w:cs="Arial"/>
          </w:rPr>
          <w:t xml:space="preserve">” </w:t>
        </w:r>
        <w:r w:rsidR="002A69B5">
          <w:rPr>
            <w:rFonts w:ascii="Arial" w:hAnsi="Arial" w:cs="Arial"/>
            <w:i/>
          </w:rPr>
          <w:t xml:space="preserve">Guidance for industry and Food and Drug Administration Staff: Technical Performance Assessment of Digital Pathology Whole Slide Imaging Devices. </w:t>
        </w:r>
      </w:ins>
      <w:ins w:id="1251" w:author="jocelyn" w:date="2018-07-17T13:18:00Z">
        <w:r w:rsidR="002A69B5">
          <w:rPr>
            <w:rFonts w:ascii="Arial" w:hAnsi="Arial" w:cs="Arial"/>
          </w:rPr>
          <w:t>(2016).</w:t>
        </w:r>
      </w:ins>
    </w:p>
    <w:p w14:paraId="368E02B6" w14:textId="47DB67A3" w:rsidR="00F13D0C" w:rsidDel="00A15EF9" w:rsidRDefault="00670331" w:rsidP="006D3586">
      <w:pPr>
        <w:rPr>
          <w:del w:id="1252" w:author="jocelyn" w:date="2018-07-17T15:00:00Z"/>
          <w:rFonts w:ascii="Arial" w:hAnsi="Arial" w:cs="Arial"/>
        </w:rPr>
      </w:pPr>
      <w:ins w:id="1253" w:author="Jocelyn Liu" w:date="2018-07-18T13:47:00Z">
        <w:r>
          <w:rPr>
            <w:rFonts w:ascii="Arial" w:hAnsi="Arial" w:cs="Arial"/>
          </w:rPr>
          <w:t xml:space="preserve">[3] </w:t>
        </w:r>
      </w:ins>
      <w:del w:id="1254" w:author="Jocelyn Liu" w:date="2018-07-18T13:58:00Z">
        <w:r w:rsidR="00D938EC" w:rsidDel="00BF3895">
          <w:rPr>
            <w:rFonts w:ascii="Arial" w:hAnsi="Arial" w:cs="Arial"/>
          </w:rPr>
          <w:delText>Assessing Color Performance of Whole-Slide Imaging Scanners for Digital Pathology</w:delText>
        </w:r>
      </w:del>
      <w:ins w:id="1255" w:author="jocelyn" w:date="2018-07-20T15:09:00Z">
        <w:r w:rsidR="00EC1B0C" w:rsidRPr="00EC1B0C">
          <w:rPr>
            <w:rFonts w:ascii="Arial" w:hAnsi="Arial" w:cs="Arial"/>
          </w:rPr>
          <w:t xml:space="preserve"> </w:t>
        </w:r>
        <w:proofErr w:type="spellStart"/>
        <w:r w:rsidR="00EC1B0C">
          <w:rPr>
            <w:rFonts w:ascii="Arial" w:hAnsi="Arial" w:cs="Arial"/>
          </w:rPr>
          <w:t>Kohonen</w:t>
        </w:r>
        <w:proofErr w:type="spellEnd"/>
        <w:r w:rsidR="00EC1B0C">
          <w:rPr>
            <w:rFonts w:ascii="Arial" w:hAnsi="Arial" w:cs="Arial"/>
          </w:rPr>
          <w:t xml:space="preserve">, </w:t>
        </w:r>
        <w:proofErr w:type="spellStart"/>
        <w:r w:rsidR="00EC1B0C">
          <w:rPr>
            <w:rFonts w:ascii="Arial" w:hAnsi="Arial" w:cs="Arial"/>
          </w:rPr>
          <w:t>Oili</w:t>
        </w:r>
        <w:proofErr w:type="spellEnd"/>
        <w:r w:rsidR="00EC1B0C">
          <w:rPr>
            <w:rFonts w:ascii="Arial" w:hAnsi="Arial" w:cs="Arial"/>
          </w:rPr>
          <w:t xml:space="preserve">, </w:t>
        </w:r>
        <w:proofErr w:type="spellStart"/>
        <w:r w:rsidR="00EC1B0C">
          <w:rPr>
            <w:rFonts w:ascii="Arial" w:hAnsi="Arial" w:cs="Arial"/>
          </w:rPr>
          <w:t>Parkkinen</w:t>
        </w:r>
        <w:proofErr w:type="spellEnd"/>
        <w:r w:rsidR="00EC1B0C">
          <w:rPr>
            <w:rFonts w:ascii="Arial" w:hAnsi="Arial" w:cs="Arial"/>
          </w:rPr>
          <w:t xml:space="preserve">, </w:t>
        </w:r>
        <w:proofErr w:type="spellStart"/>
        <w:r w:rsidR="00EC1B0C">
          <w:rPr>
            <w:rFonts w:ascii="Arial" w:hAnsi="Arial" w:cs="Arial"/>
          </w:rPr>
          <w:t>Jussi</w:t>
        </w:r>
        <w:proofErr w:type="spellEnd"/>
        <w:r w:rsidR="00EC1B0C">
          <w:rPr>
            <w:rFonts w:ascii="Arial" w:hAnsi="Arial" w:cs="Arial"/>
          </w:rPr>
          <w:t xml:space="preserve">, </w:t>
        </w:r>
        <w:proofErr w:type="spellStart"/>
        <w:r w:rsidR="00EC1B0C">
          <w:rPr>
            <w:rFonts w:ascii="Arial" w:hAnsi="Arial" w:cs="Arial"/>
          </w:rPr>
          <w:t>Jaaskelainen</w:t>
        </w:r>
        <w:proofErr w:type="spellEnd"/>
        <w:r w:rsidR="00EC1B0C">
          <w:rPr>
            <w:rFonts w:ascii="Arial" w:hAnsi="Arial" w:cs="Arial"/>
          </w:rPr>
          <w:t>, Timo. “Databases for spectral color science.”</w:t>
        </w:r>
      </w:ins>
      <w:ins w:id="1256" w:author="Jocelyn Liu" w:date="2018-07-18T17:03:00Z">
        <w:del w:id="1257" w:author="jocelyn" w:date="2018-07-20T15:09:00Z">
          <w:r w:rsidR="00F00020" w:rsidDel="00EC1B0C">
            <w:rPr>
              <w:rFonts w:ascii="Arial" w:hAnsi="Arial" w:cs="Arial"/>
            </w:rPr>
            <w:delText>*Spectral</w:delText>
          </w:r>
        </w:del>
      </w:ins>
      <w:ins w:id="1258" w:author="Jocelyn Liu" w:date="2018-07-18T13:58:00Z">
        <w:del w:id="1259" w:author="jocelyn" w:date="2018-07-20T15:09:00Z">
          <w:r w:rsidR="00BF3895" w:rsidDel="00EC1B0C">
            <w:rPr>
              <w:rFonts w:ascii="Arial" w:hAnsi="Arial" w:cs="Arial"/>
            </w:rPr>
            <w:delText xml:space="preserve"> </w:delText>
          </w:r>
        </w:del>
      </w:ins>
      <w:ins w:id="1260" w:author="Jocelyn Liu" w:date="2018-07-18T17:03:00Z">
        <w:del w:id="1261" w:author="jocelyn" w:date="2018-07-20T15:09:00Z">
          <w:r w:rsidR="00F00020" w:rsidDel="00EC1B0C">
            <w:rPr>
              <w:rFonts w:ascii="Arial" w:hAnsi="Arial" w:cs="Arial"/>
            </w:rPr>
            <w:delText>d</w:delText>
          </w:r>
        </w:del>
      </w:ins>
      <w:ins w:id="1262" w:author="Jocelyn Liu" w:date="2018-07-18T13:58:00Z">
        <w:del w:id="1263" w:author="jocelyn" w:date="2018-07-20T15:09:00Z">
          <w:r w:rsidR="00BF3895" w:rsidDel="00EC1B0C">
            <w:rPr>
              <w:rFonts w:ascii="Arial" w:hAnsi="Arial" w:cs="Arial"/>
            </w:rPr>
            <w:delText>atabases for color science</w:delText>
          </w:r>
        </w:del>
      </w:ins>
    </w:p>
    <w:p w14:paraId="43E561FE" w14:textId="77777777" w:rsidR="00A15EF9" w:rsidRPr="0028069E" w:rsidRDefault="00A15EF9" w:rsidP="006D3586">
      <w:pPr>
        <w:rPr>
          <w:ins w:id="1264" w:author="jocelyn" w:date="2018-07-17T15:00:00Z"/>
          <w:rFonts w:ascii="Arial" w:hAnsi="Arial" w:cs="Arial"/>
        </w:rPr>
      </w:pPr>
    </w:p>
    <w:p w14:paraId="36DA5D39" w14:textId="0C752C34" w:rsidR="004803E9" w:rsidDel="00EA4E58" w:rsidRDefault="00670331">
      <w:pPr>
        <w:rPr>
          <w:ins w:id="1265" w:author="Cheng, Wei-Chung" w:date="2018-07-16T12:16:00Z"/>
          <w:del w:id="1266" w:author="jocelyn" w:date="2018-07-17T13:26:00Z"/>
          <w:rFonts w:ascii="Arial" w:hAnsi="Arial" w:cs="Arial"/>
        </w:rPr>
      </w:pPr>
      <w:ins w:id="1267" w:author="Jocelyn Liu" w:date="2018-07-18T13:47:00Z">
        <w:r>
          <w:rPr>
            <w:rFonts w:ascii="Arial" w:hAnsi="Arial" w:cs="Arial"/>
          </w:rPr>
          <w:t>[</w:t>
        </w:r>
        <w:del w:id="1268" w:author="jocelyn" w:date="2018-07-20T15:08:00Z">
          <w:r w:rsidDel="00EC1B0C">
            <w:rPr>
              <w:rFonts w:ascii="Arial" w:hAnsi="Arial" w:cs="Arial"/>
            </w:rPr>
            <w:delText>4</w:delText>
          </w:r>
        </w:del>
      </w:ins>
      <w:ins w:id="1269" w:author="jocelyn" w:date="2018-07-20T15:08:00Z">
        <w:r w:rsidR="00EC1B0C">
          <w:rPr>
            <w:rFonts w:ascii="Arial" w:hAnsi="Arial" w:cs="Arial"/>
          </w:rPr>
          <w:t>4</w:t>
        </w:r>
      </w:ins>
      <w:ins w:id="1270" w:author="Jocelyn Liu" w:date="2018-07-18T13:47:00Z">
        <w:r>
          <w:rPr>
            <w:rFonts w:ascii="Arial" w:hAnsi="Arial" w:cs="Arial"/>
          </w:rPr>
          <w:t xml:space="preserve">] </w:t>
        </w:r>
      </w:ins>
      <w:proofErr w:type="spellStart"/>
      <w:ins w:id="1271" w:author="jocelyn" w:date="2018-07-20T15:14:00Z">
        <w:r w:rsidR="00EC1B0C">
          <w:rPr>
            <w:rFonts w:ascii="Arial" w:hAnsi="Arial" w:cs="Arial"/>
          </w:rPr>
          <w:t>Badano</w:t>
        </w:r>
        <w:proofErr w:type="spellEnd"/>
        <w:r w:rsidR="00EC1B0C">
          <w:rPr>
            <w:rFonts w:ascii="Arial" w:hAnsi="Arial" w:cs="Arial"/>
          </w:rPr>
          <w:t xml:space="preserve">, A., Revie, C., </w:t>
        </w:r>
        <w:proofErr w:type="spellStart"/>
        <w:r w:rsidR="00EC1B0C">
          <w:rPr>
            <w:rFonts w:ascii="Arial" w:hAnsi="Arial" w:cs="Arial"/>
          </w:rPr>
          <w:t>Casertano</w:t>
        </w:r>
        <w:proofErr w:type="spellEnd"/>
        <w:r w:rsidR="00EC1B0C">
          <w:rPr>
            <w:rFonts w:ascii="Arial" w:hAnsi="Arial" w:cs="Arial"/>
          </w:rPr>
          <w:t xml:space="preserve">, A., Cheng, W.-C., Green, P., </w:t>
        </w:r>
        <w:proofErr w:type="spellStart"/>
        <w:r w:rsidR="00EC1B0C">
          <w:rPr>
            <w:rFonts w:ascii="Arial" w:hAnsi="Arial" w:cs="Arial"/>
          </w:rPr>
          <w:t>Kimpe</w:t>
        </w:r>
        <w:proofErr w:type="spellEnd"/>
        <w:r w:rsidR="00EC1B0C">
          <w:rPr>
            <w:rFonts w:ascii="Arial" w:hAnsi="Arial" w:cs="Arial"/>
          </w:rPr>
          <w:t xml:space="preserve">, T., </w:t>
        </w:r>
        <w:proofErr w:type="spellStart"/>
        <w:r w:rsidR="00EC1B0C">
          <w:rPr>
            <w:rFonts w:ascii="Arial" w:hAnsi="Arial" w:cs="Arial"/>
          </w:rPr>
          <w:t>Krupinski</w:t>
        </w:r>
        <w:proofErr w:type="spellEnd"/>
        <w:r w:rsidR="00EC1B0C">
          <w:rPr>
            <w:rFonts w:ascii="Arial" w:hAnsi="Arial" w:cs="Arial"/>
          </w:rPr>
          <w:t xml:space="preserve">, E., Sisson, C., </w:t>
        </w:r>
        <w:proofErr w:type="spellStart"/>
        <w:r w:rsidR="00EC1B0C">
          <w:rPr>
            <w:rFonts w:ascii="Arial" w:hAnsi="Arial" w:cs="Arial"/>
          </w:rPr>
          <w:t>Skrovseth</w:t>
        </w:r>
        <w:proofErr w:type="spellEnd"/>
        <w:r w:rsidR="00EC1B0C">
          <w:rPr>
            <w:rFonts w:ascii="Arial" w:hAnsi="Arial" w:cs="Arial"/>
          </w:rPr>
          <w:t xml:space="preserve">, S., Treanor, D., et al., “Consistency and standardization of color in medical imaging: a consensus report,” </w:t>
        </w:r>
        <w:proofErr w:type="spellStart"/>
        <w:r w:rsidR="00EC1B0C">
          <w:rPr>
            <w:rFonts w:ascii="Arial" w:hAnsi="Arial" w:cs="Arial"/>
            <w:i/>
          </w:rPr>
          <w:t>Joural</w:t>
        </w:r>
        <w:proofErr w:type="spellEnd"/>
        <w:r w:rsidR="00EC1B0C">
          <w:rPr>
            <w:rFonts w:ascii="Arial" w:hAnsi="Arial" w:cs="Arial"/>
            <w:i/>
          </w:rPr>
          <w:t xml:space="preserve"> of digital imaging </w:t>
        </w:r>
        <w:r w:rsidR="00EC1B0C">
          <w:rPr>
            <w:rFonts w:ascii="Arial" w:hAnsi="Arial" w:cs="Arial"/>
            <w:b/>
          </w:rPr>
          <w:t>28</w:t>
        </w:r>
        <w:r w:rsidR="00EC1B0C">
          <w:rPr>
            <w:rFonts w:ascii="Arial" w:hAnsi="Arial" w:cs="Arial"/>
          </w:rPr>
          <w:t>(1), 41-52 (2015).</w:t>
        </w:r>
      </w:ins>
      <w:del w:id="1272" w:author="jocelyn" w:date="2018-07-17T13:26:00Z">
        <w:r w:rsidR="00D938EC" w:rsidDel="00EA4E58">
          <w:rPr>
            <w:rFonts w:ascii="Arial" w:hAnsi="Arial" w:cs="Arial"/>
          </w:rPr>
          <w:delText>Salaheen F, Badano A, Cheng W-C. Evaluating Color Performance of Whole-slide Imaging Devices by Multispectral-Imaging of Biological Tissues. Paper presented at: SPIE Medical Imaging 2017.</w:delText>
        </w:r>
      </w:del>
    </w:p>
    <w:p w14:paraId="1DFC4514" w14:textId="76F25527" w:rsidR="00292DB3" w:rsidRPr="00EA4E58" w:rsidDel="00EC1B0C" w:rsidRDefault="00292DB3">
      <w:pPr>
        <w:rPr>
          <w:ins w:id="1273" w:author="Cheng, Wei-Chung" w:date="2018-07-16T12:16:00Z"/>
          <w:del w:id="1274" w:author="jocelyn" w:date="2018-07-20T15:09:00Z"/>
          <w:moveFrom w:id="1275" w:author="jocelyn" w:date="2018-07-17T13:27:00Z"/>
          <w:rFonts w:ascii="Arial" w:hAnsi="Arial" w:cs="Arial"/>
          <w:color w:val="222222"/>
          <w:shd w:val="clear" w:color="auto" w:fill="FFFFFF"/>
          <w:rPrChange w:id="1276" w:author="jocelyn" w:date="2018-07-17T13:26:00Z">
            <w:rPr>
              <w:ins w:id="1277" w:author="Cheng, Wei-Chung" w:date="2018-07-16T12:16:00Z"/>
              <w:del w:id="1278" w:author="jocelyn" w:date="2018-07-20T15:09:00Z"/>
              <w:moveFrom w:id="1279" w:author="jocelyn" w:date="2018-07-17T13:27:00Z"/>
              <w:rFonts w:ascii="Arial" w:hAnsi="Arial" w:cs="Arial"/>
              <w:color w:val="222222"/>
              <w:sz w:val="20"/>
              <w:szCs w:val="20"/>
              <w:shd w:val="clear" w:color="auto" w:fill="FFFFFF"/>
            </w:rPr>
          </w:rPrChange>
        </w:rPr>
      </w:pPr>
      <w:moveFromRangeStart w:id="1280" w:author="jocelyn" w:date="2018-07-17T13:27:00Z" w:name="move519597363"/>
      <w:commentRangeStart w:id="1281"/>
      <w:moveFrom w:id="1282" w:author="jocelyn" w:date="2018-07-17T13:27:00Z">
        <w:ins w:id="1283" w:author="Cheng, Wei-Chung" w:date="2018-07-16T12:16:00Z">
          <w:del w:id="1284" w:author="jocelyn" w:date="2018-07-20T15:09:00Z">
            <w:r w:rsidRPr="00EA4E58" w:rsidDel="00EC1B0C">
              <w:rPr>
                <w:rFonts w:ascii="Arial" w:hAnsi="Arial" w:cs="Arial"/>
                <w:color w:val="222222"/>
                <w:shd w:val="clear" w:color="auto" w:fill="FFFFFF"/>
                <w:rPrChange w:id="1285" w:author="jocelyn" w:date="2018-07-17T13:26:00Z">
                  <w:rPr>
                    <w:rFonts w:ascii="Arial" w:hAnsi="Arial" w:cs="Arial"/>
                    <w:color w:val="222222"/>
                    <w:sz w:val="20"/>
                    <w:szCs w:val="20"/>
                    <w:shd w:val="clear" w:color="auto" w:fill="FFFFFF"/>
                  </w:rPr>
                </w:rPrChange>
              </w:rPr>
              <w:delText>Saleheen, Firdous, Aldo Badano, and Wei-Chung Cheng. "Evaluating color performance of whole-slide imaging devices by multispectral-imaging of biological tissues." </w:delText>
            </w:r>
            <w:r w:rsidRPr="00EA4E58" w:rsidDel="00EC1B0C">
              <w:rPr>
                <w:rFonts w:ascii="Arial" w:hAnsi="Arial" w:cs="Arial"/>
                <w:i/>
                <w:iCs/>
                <w:color w:val="222222"/>
                <w:shd w:val="clear" w:color="auto" w:fill="FFFFFF"/>
                <w:rPrChange w:id="1286" w:author="jocelyn" w:date="2018-07-17T13:26:00Z">
                  <w:rPr>
                    <w:rFonts w:ascii="Arial" w:hAnsi="Arial" w:cs="Arial"/>
                    <w:i/>
                    <w:iCs/>
                    <w:color w:val="222222"/>
                    <w:sz w:val="20"/>
                    <w:szCs w:val="20"/>
                    <w:shd w:val="clear" w:color="auto" w:fill="FFFFFF"/>
                  </w:rPr>
                </w:rPrChange>
              </w:rPr>
              <w:delText>Medical Imaging 2017: Digital Pathology</w:delText>
            </w:r>
            <w:r w:rsidRPr="00EA4E58" w:rsidDel="00EC1B0C">
              <w:rPr>
                <w:rFonts w:ascii="Arial" w:hAnsi="Arial" w:cs="Arial"/>
                <w:color w:val="222222"/>
                <w:shd w:val="clear" w:color="auto" w:fill="FFFFFF"/>
                <w:rPrChange w:id="1287" w:author="jocelyn" w:date="2018-07-17T13:26:00Z">
                  <w:rPr>
                    <w:rFonts w:ascii="Arial" w:hAnsi="Arial" w:cs="Arial"/>
                    <w:color w:val="222222"/>
                    <w:sz w:val="20"/>
                    <w:szCs w:val="20"/>
                    <w:shd w:val="clear" w:color="auto" w:fill="FFFFFF"/>
                  </w:rPr>
                </w:rPrChange>
              </w:rPr>
              <w:delText>. Vol. 10140. International Society for Optics and Photonics, 2017.</w:delText>
            </w:r>
            <w:commentRangeEnd w:id="1281"/>
            <w:r w:rsidRPr="00EA4E58" w:rsidDel="00EC1B0C">
              <w:rPr>
                <w:rStyle w:val="CommentReference"/>
                <w:sz w:val="22"/>
                <w:szCs w:val="22"/>
                <w:rPrChange w:id="1288" w:author="jocelyn" w:date="2018-07-17T13:26:00Z">
                  <w:rPr>
                    <w:rStyle w:val="CommentReference"/>
                  </w:rPr>
                </w:rPrChange>
              </w:rPr>
              <w:commentReference w:id="1281"/>
            </w:r>
          </w:del>
        </w:ins>
      </w:moveFrom>
    </w:p>
    <w:moveFromRangeEnd w:id="1280"/>
    <w:p w14:paraId="2C0932A7" w14:textId="49B9A9EF" w:rsidR="00292DB3" w:rsidDel="00EC1B0C" w:rsidRDefault="00292DB3">
      <w:pPr>
        <w:rPr>
          <w:del w:id="1289" w:author="jocelyn" w:date="2018-07-20T15:09:00Z"/>
          <w:rFonts w:ascii="Arial" w:hAnsi="Arial" w:cs="Arial"/>
        </w:rPr>
      </w:pPr>
    </w:p>
    <w:p w14:paraId="2EF87946" w14:textId="7BC8E071" w:rsidR="00C55632" w:rsidRDefault="00147906">
      <w:pPr>
        <w:rPr>
          <w:ins w:id="1290" w:author="Jocelyn Liu" w:date="2018-07-18T13:49:00Z"/>
          <w:rFonts w:ascii="Arial" w:hAnsi="Arial" w:cs="Arial"/>
        </w:rPr>
      </w:pPr>
      <w:del w:id="1291" w:author="jocelyn" w:date="2018-07-20T15:09:00Z">
        <w:r w:rsidDel="00EC1B0C">
          <w:rPr>
            <w:rFonts w:ascii="Arial" w:hAnsi="Arial" w:cs="Arial"/>
          </w:rPr>
          <w:delText xml:space="preserve">Databases for </w:delText>
        </w:r>
      </w:del>
      <w:del w:id="1292" w:author="jocelyn" w:date="2018-07-17T15:00:00Z">
        <w:r w:rsidDel="00A15EF9">
          <w:rPr>
            <w:rFonts w:ascii="Arial" w:hAnsi="Arial" w:cs="Arial"/>
          </w:rPr>
          <w:delText>Spectral Color Science</w:delText>
        </w:r>
      </w:del>
    </w:p>
    <w:p w14:paraId="2A347851" w14:textId="7F847262" w:rsidR="00BF3895" w:rsidRDefault="00BF3895" w:rsidP="006D3586">
      <w:pPr>
        <w:rPr>
          <w:ins w:id="1293" w:author="Jocelyn Liu" w:date="2018-07-18T13:53:00Z"/>
          <w:rFonts w:ascii="Arial" w:hAnsi="Arial" w:cs="Arial"/>
        </w:rPr>
      </w:pPr>
      <w:ins w:id="1294" w:author="Jocelyn Liu" w:date="2018-07-18T13:49:00Z">
        <w:r>
          <w:rPr>
            <w:rFonts w:ascii="Arial" w:hAnsi="Arial" w:cs="Arial"/>
          </w:rPr>
          <w:t xml:space="preserve">[5] Cheng, W.-C., </w:t>
        </w:r>
        <w:proofErr w:type="spellStart"/>
        <w:r>
          <w:rPr>
            <w:rFonts w:ascii="Arial" w:hAnsi="Arial" w:cs="Arial"/>
          </w:rPr>
          <w:t>Keay</w:t>
        </w:r>
        <w:proofErr w:type="spellEnd"/>
        <w:r>
          <w:rPr>
            <w:rFonts w:ascii="Arial" w:hAnsi="Arial" w:cs="Arial"/>
          </w:rPr>
          <w:t xml:space="preserve">, T., O’Flaherty, N., Wang, J., </w:t>
        </w:r>
        <w:proofErr w:type="spellStart"/>
        <w:r>
          <w:rPr>
            <w:rFonts w:ascii="Arial" w:hAnsi="Arial" w:cs="Arial"/>
          </w:rPr>
          <w:t>Ivansky</w:t>
        </w:r>
        <w:proofErr w:type="spellEnd"/>
        <w:r>
          <w:rPr>
            <w:rFonts w:ascii="Arial" w:hAnsi="Arial" w:cs="Arial"/>
          </w:rPr>
          <w:t>, A.,</w:t>
        </w:r>
      </w:ins>
      <w:ins w:id="1295" w:author="Jocelyn Liu" w:date="2018-07-18T13:50:00Z">
        <w:r>
          <w:rPr>
            <w:rFonts w:ascii="Arial" w:hAnsi="Arial" w:cs="Arial"/>
          </w:rPr>
          <w:t xml:space="preserve"> </w:t>
        </w:r>
        <w:proofErr w:type="spellStart"/>
        <w:r>
          <w:rPr>
            <w:rFonts w:ascii="Arial" w:hAnsi="Arial" w:cs="Arial"/>
          </w:rPr>
          <w:t>Gavrielides</w:t>
        </w:r>
        <w:proofErr w:type="spellEnd"/>
        <w:r>
          <w:rPr>
            <w:rFonts w:ascii="Arial" w:hAnsi="Arial" w:cs="Arial"/>
          </w:rPr>
          <w:t xml:space="preserve">, M. A., </w:t>
        </w:r>
        <w:proofErr w:type="spellStart"/>
        <w:r>
          <w:rPr>
            <w:rFonts w:ascii="Arial" w:hAnsi="Arial" w:cs="Arial"/>
          </w:rPr>
          <w:t>Gallas</w:t>
        </w:r>
        <w:proofErr w:type="spellEnd"/>
        <w:r>
          <w:rPr>
            <w:rFonts w:ascii="Arial" w:hAnsi="Arial" w:cs="Arial"/>
          </w:rPr>
          <w:t xml:space="preserve">, B. D., and </w:t>
        </w:r>
        <w:proofErr w:type="spellStart"/>
        <w:r>
          <w:rPr>
            <w:rFonts w:ascii="Arial" w:hAnsi="Arial" w:cs="Arial"/>
          </w:rPr>
          <w:t>Badano</w:t>
        </w:r>
        <w:proofErr w:type="spellEnd"/>
        <w:r>
          <w:rPr>
            <w:rFonts w:ascii="Arial" w:hAnsi="Arial" w:cs="Arial"/>
          </w:rPr>
          <w:t xml:space="preserve">, A., “Assessing color reproducibility of whole-slide imaging scanners,” in </w:t>
        </w:r>
        <w:r>
          <w:rPr>
            <w:rFonts w:ascii="Arial" w:hAnsi="Arial" w:cs="Arial"/>
            <w:i/>
          </w:rPr>
          <w:t>[SPIE Medical Imaging]</w:t>
        </w:r>
      </w:ins>
      <w:ins w:id="1296" w:author="Jocelyn Liu" w:date="2018-07-18T13:51:00Z">
        <w:r>
          <w:rPr>
            <w:rFonts w:ascii="Arial" w:hAnsi="Arial" w:cs="Arial"/>
          </w:rPr>
          <w:t>, 86760O-86760), International Society for Optics and Photonics (2013).</w:t>
        </w:r>
      </w:ins>
    </w:p>
    <w:p w14:paraId="172503DA" w14:textId="0641C5C0" w:rsidR="00BF3895" w:rsidRDefault="00BF3895" w:rsidP="006D3586">
      <w:pPr>
        <w:rPr>
          <w:ins w:id="1297" w:author="Jocelyn Liu" w:date="2018-07-18T13:55:00Z"/>
          <w:rFonts w:ascii="Arial" w:hAnsi="Arial" w:cs="Arial"/>
        </w:rPr>
      </w:pPr>
      <w:ins w:id="1298" w:author="Jocelyn Liu" w:date="2018-07-18T13:53:00Z">
        <w:r>
          <w:rPr>
            <w:rFonts w:ascii="Arial" w:hAnsi="Arial" w:cs="Arial"/>
          </w:rPr>
          <w:t xml:space="preserve">[6] Yagi, Y., “Color standardization and optimization in whole slide imaging,” </w:t>
        </w:r>
        <w:r>
          <w:rPr>
            <w:rFonts w:ascii="Arial" w:hAnsi="Arial" w:cs="Arial"/>
            <w:i/>
          </w:rPr>
          <w:t xml:space="preserve">Diagnostic pathology </w:t>
        </w:r>
        <w:r>
          <w:rPr>
            <w:rFonts w:ascii="Arial" w:hAnsi="Arial" w:cs="Arial"/>
            <w:b/>
          </w:rPr>
          <w:t>6</w:t>
        </w:r>
        <w:r>
          <w:rPr>
            <w:rFonts w:ascii="Arial" w:hAnsi="Arial" w:cs="Arial"/>
          </w:rPr>
          <w:t>(1), 1 (2011).</w:t>
        </w:r>
      </w:ins>
    </w:p>
    <w:p w14:paraId="244C18B0" w14:textId="11EB28FD" w:rsidR="00BF3895" w:rsidRDefault="00BF3895" w:rsidP="006D3586">
      <w:pPr>
        <w:rPr>
          <w:ins w:id="1299" w:author="Jocelyn Liu" w:date="2018-07-18T13:58:00Z"/>
          <w:rFonts w:ascii="Arial" w:hAnsi="Arial" w:cs="Arial"/>
        </w:rPr>
      </w:pPr>
      <w:ins w:id="1300" w:author="Jocelyn Liu" w:date="2018-07-18T13:55:00Z">
        <w:r>
          <w:rPr>
            <w:rFonts w:ascii="Arial" w:hAnsi="Arial" w:cs="Arial"/>
          </w:rPr>
          <w:t>[</w:t>
        </w:r>
      </w:ins>
      <w:ins w:id="1301" w:author="Jocelyn Liu" w:date="2018-07-18T13:56:00Z">
        <w:r>
          <w:rPr>
            <w:rFonts w:ascii="Arial" w:hAnsi="Arial" w:cs="Arial"/>
          </w:rPr>
          <w:t xml:space="preserve">7] Shrestha, P. and </w:t>
        </w:r>
        <w:proofErr w:type="spellStart"/>
        <w:r>
          <w:rPr>
            <w:rFonts w:ascii="Arial" w:hAnsi="Arial" w:cs="Arial"/>
          </w:rPr>
          <w:t>Hulsken</w:t>
        </w:r>
        <w:proofErr w:type="spellEnd"/>
        <w:r>
          <w:rPr>
            <w:rFonts w:ascii="Arial" w:hAnsi="Arial" w:cs="Arial"/>
          </w:rPr>
          <w:t xml:space="preserve">, B., “Color accuracy and reproducibility in whole slide imaging scanners,” </w:t>
        </w:r>
        <w:r>
          <w:rPr>
            <w:rFonts w:ascii="Arial" w:hAnsi="Arial" w:cs="Arial"/>
            <w:i/>
          </w:rPr>
          <w:t xml:space="preserve">Journal of Medical Imaging </w:t>
        </w:r>
        <w:r>
          <w:rPr>
            <w:rFonts w:ascii="Arial" w:hAnsi="Arial" w:cs="Arial"/>
            <w:b/>
          </w:rPr>
          <w:t>1</w:t>
        </w:r>
        <w:r>
          <w:rPr>
            <w:rFonts w:ascii="Arial" w:hAnsi="Arial" w:cs="Arial"/>
          </w:rPr>
          <w:t>(2), 027501-027501 (2014).</w:t>
        </w:r>
      </w:ins>
    </w:p>
    <w:p w14:paraId="05902743" w14:textId="34BB48DE" w:rsidR="00BF3895" w:rsidRDefault="00BF3895" w:rsidP="006D3586">
      <w:pPr>
        <w:rPr>
          <w:ins w:id="1302" w:author="jocelyn" w:date="2018-07-20T12:16:00Z"/>
          <w:rFonts w:ascii="Arial" w:hAnsi="Arial" w:cs="Arial"/>
        </w:rPr>
      </w:pPr>
      <w:ins w:id="1303" w:author="Jocelyn Liu" w:date="2018-07-18T13:58:00Z">
        <w:r>
          <w:rPr>
            <w:rFonts w:ascii="Arial" w:hAnsi="Arial" w:cs="Arial"/>
          </w:rPr>
          <w:t xml:space="preserve">[8] </w:t>
        </w:r>
      </w:ins>
      <w:ins w:id="1304" w:author="Jocelyn Liu" w:date="2018-07-18T13:59:00Z">
        <w:r w:rsidR="00A24A28">
          <w:rPr>
            <w:rFonts w:ascii="Arial" w:hAnsi="Arial" w:cs="Arial"/>
          </w:rPr>
          <w:t xml:space="preserve">Revie, W. C., Shires, M., Jackson, P., </w:t>
        </w:r>
        <w:proofErr w:type="spellStart"/>
        <w:r w:rsidR="00A24A28">
          <w:rPr>
            <w:rFonts w:ascii="Arial" w:hAnsi="Arial" w:cs="Arial"/>
          </w:rPr>
          <w:t>Brettle</w:t>
        </w:r>
        <w:proofErr w:type="spellEnd"/>
        <w:r w:rsidR="00A24A28">
          <w:rPr>
            <w:rFonts w:ascii="Arial" w:hAnsi="Arial" w:cs="Arial"/>
          </w:rPr>
          <w:t>, D</w:t>
        </w:r>
      </w:ins>
      <w:ins w:id="1305" w:author="Jocelyn Liu" w:date="2018-07-18T14:00:00Z">
        <w:r w:rsidR="00A24A28">
          <w:rPr>
            <w:rFonts w:ascii="Arial" w:hAnsi="Arial" w:cs="Arial"/>
          </w:rPr>
          <w:t xml:space="preserve">., Cochrane, R., and Treanor, D., “Color management in digital pathology,” </w:t>
        </w:r>
        <w:r w:rsidR="00A24A28">
          <w:rPr>
            <w:rFonts w:ascii="Arial" w:hAnsi="Arial" w:cs="Arial"/>
            <w:i/>
          </w:rPr>
          <w:t>Analytical cellular pathology (Amsterdam)</w:t>
        </w:r>
        <w:r w:rsidR="00A24A28">
          <w:rPr>
            <w:rFonts w:ascii="Arial" w:hAnsi="Arial" w:cs="Arial"/>
          </w:rPr>
          <w:t xml:space="preserve"> </w:t>
        </w:r>
        <w:r w:rsidR="00A24A28">
          <w:rPr>
            <w:rFonts w:ascii="Arial" w:hAnsi="Arial" w:cs="Arial"/>
            <w:b/>
          </w:rPr>
          <w:t>2014</w:t>
        </w:r>
        <w:r w:rsidR="00A24A28">
          <w:rPr>
            <w:rFonts w:ascii="Arial" w:hAnsi="Arial" w:cs="Arial"/>
          </w:rPr>
          <w:t>(2014).</w:t>
        </w:r>
      </w:ins>
    </w:p>
    <w:p w14:paraId="5C7E549E" w14:textId="11498E36" w:rsidR="00873098" w:rsidRDefault="00EC1B0C" w:rsidP="006D3586">
      <w:pPr>
        <w:rPr>
          <w:ins w:id="1306" w:author="jocelyn" w:date="2018-07-20T12:19:00Z"/>
          <w:rFonts w:ascii="Arial" w:hAnsi="Arial" w:cs="Arial"/>
        </w:rPr>
      </w:pPr>
      <w:ins w:id="1307" w:author="jocelyn" w:date="2018-07-20T15:12:00Z">
        <w:r>
          <w:rPr>
            <w:rFonts w:ascii="Arial" w:hAnsi="Arial" w:cs="Arial"/>
          </w:rPr>
          <w:t xml:space="preserve">[9] </w:t>
        </w:r>
      </w:ins>
      <w:proofErr w:type="spellStart"/>
      <w:ins w:id="1308" w:author="jocelyn" w:date="2018-07-20T15:14:00Z">
        <w:r>
          <w:rPr>
            <w:rFonts w:ascii="Arial" w:hAnsi="Arial" w:cs="Arial"/>
          </w:rPr>
          <w:t>Parwani</w:t>
        </w:r>
        <w:proofErr w:type="spellEnd"/>
        <w:r>
          <w:rPr>
            <w:rFonts w:ascii="Arial" w:hAnsi="Arial" w:cs="Arial"/>
          </w:rPr>
          <w:t xml:space="preserve">, A. V., Hassell, L., Glassy, E., </w:t>
        </w:r>
        <w:proofErr w:type="spellStart"/>
        <w:r>
          <w:rPr>
            <w:rFonts w:ascii="Arial" w:hAnsi="Arial" w:cs="Arial"/>
          </w:rPr>
          <w:t>Pantanowitz</w:t>
        </w:r>
        <w:proofErr w:type="spellEnd"/>
        <w:r>
          <w:rPr>
            <w:rFonts w:ascii="Arial" w:hAnsi="Arial" w:cs="Arial"/>
          </w:rPr>
          <w:t xml:space="preserve">, L., et al., “regulatory barrier surrounding the use of whole slide imaging in the united states of </w:t>
        </w:r>
        <w:proofErr w:type="spellStart"/>
        <w:r>
          <w:rPr>
            <w:rFonts w:ascii="Arial" w:hAnsi="Arial" w:cs="Arial"/>
          </w:rPr>
          <w:t>america</w:t>
        </w:r>
        <w:proofErr w:type="spellEnd"/>
        <w:r>
          <w:rPr>
            <w:rFonts w:ascii="Arial" w:hAnsi="Arial" w:cs="Arial"/>
          </w:rPr>
          <w:t xml:space="preserve">,” </w:t>
        </w:r>
        <w:r>
          <w:rPr>
            <w:rFonts w:ascii="Arial" w:hAnsi="Arial" w:cs="Arial"/>
            <w:i/>
          </w:rPr>
          <w:t xml:space="preserve">Journal of pathology informatics </w:t>
        </w:r>
        <w:r>
          <w:rPr>
            <w:rFonts w:ascii="Arial" w:hAnsi="Arial" w:cs="Arial"/>
            <w:b/>
          </w:rPr>
          <w:t>5</w:t>
        </w:r>
        <w:r>
          <w:rPr>
            <w:rFonts w:ascii="Arial" w:hAnsi="Arial" w:cs="Arial"/>
          </w:rPr>
          <w:t>(1), 38 (2014)</w:t>
        </w:r>
      </w:ins>
    </w:p>
    <w:p w14:paraId="3BD88A39" w14:textId="49295C78" w:rsidR="00873098" w:rsidRDefault="00EC1B0C" w:rsidP="006D3586">
      <w:pPr>
        <w:rPr>
          <w:ins w:id="1309" w:author="Jocelyn Liu" w:date="2018-07-22T00:32:00Z"/>
          <w:rFonts w:ascii="Arial" w:hAnsi="Arial" w:cs="Arial"/>
        </w:rPr>
      </w:pPr>
      <w:ins w:id="1310" w:author="jocelyn" w:date="2018-07-20T15:12:00Z">
        <w:r>
          <w:rPr>
            <w:rFonts w:ascii="Arial" w:hAnsi="Arial" w:cs="Arial"/>
          </w:rPr>
          <w:t xml:space="preserve">[10] </w:t>
        </w:r>
      </w:ins>
      <w:proofErr w:type="spellStart"/>
      <w:ins w:id="1311" w:author="jocelyn" w:date="2018-07-20T15:17:00Z">
        <w:r w:rsidR="00715B10">
          <w:rPr>
            <w:rFonts w:ascii="Arial" w:hAnsi="Arial" w:cs="Arial"/>
          </w:rPr>
          <w:t>Sharam</w:t>
        </w:r>
        <w:proofErr w:type="spellEnd"/>
        <w:r w:rsidR="00715B10">
          <w:rPr>
            <w:rFonts w:ascii="Arial" w:hAnsi="Arial" w:cs="Arial"/>
          </w:rPr>
          <w:t xml:space="preserve"> G, Wu WC, </w:t>
        </w:r>
        <w:proofErr w:type="spellStart"/>
        <w:r w:rsidR="00715B10">
          <w:rPr>
            <w:rFonts w:ascii="Arial" w:hAnsi="Arial" w:cs="Arial"/>
          </w:rPr>
          <w:t>Dalal</w:t>
        </w:r>
        <w:proofErr w:type="spellEnd"/>
        <w:r w:rsidR="00715B10">
          <w:rPr>
            <w:rFonts w:ascii="Arial" w:hAnsi="Arial" w:cs="Arial"/>
          </w:rPr>
          <w:t xml:space="preserve"> EN. “The CIEDE2000 color-difference formula: Implementation notes, supplementary test data, and mathematical observations.” </w:t>
        </w:r>
        <w:r w:rsidR="00715B10">
          <w:rPr>
            <w:rFonts w:ascii="Arial" w:hAnsi="Arial" w:cs="Arial"/>
            <w:i/>
          </w:rPr>
          <w:t xml:space="preserve">Color Res Appl. </w:t>
        </w:r>
        <w:r w:rsidR="00715B10">
          <w:rPr>
            <w:rFonts w:ascii="Arial" w:hAnsi="Arial" w:cs="Arial"/>
          </w:rPr>
          <w:t>2005;30(1):21-30.</w:t>
        </w:r>
      </w:ins>
    </w:p>
    <w:p w14:paraId="52CD34D8" w14:textId="62D1093A" w:rsidR="007E3CE9" w:rsidRPr="007E3CE9" w:rsidRDefault="007E3CE9" w:rsidP="006D3586">
      <w:pPr>
        <w:rPr>
          <w:rFonts w:ascii="Arial" w:hAnsi="Arial" w:cs="Arial"/>
          <w:rPrChange w:id="1312" w:author="Jocelyn Liu" w:date="2018-07-22T00:32:00Z">
            <w:rPr>
              <w:rFonts w:ascii="Arial" w:hAnsi="Arial" w:cs="Arial"/>
            </w:rPr>
          </w:rPrChange>
        </w:rPr>
      </w:pPr>
      <w:ins w:id="1313" w:author="Jocelyn Liu" w:date="2018-07-22T00:32:00Z">
        <w:r>
          <w:rPr>
            <w:rFonts w:ascii="Arial" w:hAnsi="Arial" w:cs="Arial"/>
          </w:rPr>
          <w:t xml:space="preserve">[11] Tzeng D-Y, </w:t>
        </w:r>
        <w:proofErr w:type="spellStart"/>
        <w:r>
          <w:rPr>
            <w:rFonts w:ascii="Arial" w:hAnsi="Arial" w:cs="Arial"/>
          </w:rPr>
          <w:t>Berns</w:t>
        </w:r>
        <w:proofErr w:type="spellEnd"/>
        <w:r>
          <w:rPr>
            <w:rFonts w:ascii="Arial" w:hAnsi="Arial" w:cs="Arial"/>
          </w:rPr>
          <w:t xml:space="preserve"> RS. “A review of principal component analysis and its applications to color technology.” </w:t>
        </w:r>
        <w:r>
          <w:rPr>
            <w:rFonts w:ascii="Arial" w:hAnsi="Arial" w:cs="Arial"/>
            <w:i/>
          </w:rPr>
          <w:t>Color Res Appl.</w:t>
        </w:r>
      </w:ins>
      <w:ins w:id="1314" w:author="Jocelyn Liu" w:date="2018-07-22T00:33:00Z">
        <w:r>
          <w:rPr>
            <w:rFonts w:ascii="Arial" w:hAnsi="Arial" w:cs="Arial"/>
          </w:rPr>
          <w:t xml:space="preserve"> </w:t>
        </w:r>
        <w:proofErr w:type="gramStart"/>
        <w:r>
          <w:rPr>
            <w:rFonts w:ascii="Arial" w:hAnsi="Arial" w:cs="Arial"/>
          </w:rPr>
          <w:t>2005;30:84</w:t>
        </w:r>
        <w:proofErr w:type="gramEnd"/>
        <w:r>
          <w:rPr>
            <w:rFonts w:ascii="Arial" w:hAnsi="Arial" w:cs="Arial"/>
          </w:rPr>
          <w:t>-98</w:t>
        </w:r>
      </w:ins>
    </w:p>
    <w:p w14:paraId="7BED006B" w14:textId="06AE8FB9" w:rsidR="00277D6A" w:rsidRPr="00277D6A" w:rsidDel="00715B10" w:rsidRDefault="00277D6A" w:rsidP="006D3586">
      <w:pPr>
        <w:rPr>
          <w:del w:id="1315" w:author="jocelyn" w:date="2018-07-20T15:17:00Z"/>
          <w:rFonts w:ascii="Arial" w:hAnsi="Arial" w:cs="Arial"/>
        </w:rPr>
      </w:pPr>
      <w:del w:id="1316" w:author="jocelyn" w:date="2018-07-20T15:17:00Z">
        <w:r w:rsidDel="00715B10">
          <w:rPr>
            <w:rFonts w:ascii="Arial" w:hAnsi="Arial" w:cs="Arial"/>
          </w:rPr>
          <w:delText xml:space="preserve">Sharam G, Wu WC, Dalal EN. The CIEDE2000 color-difference formula: Implementation notes, supplementary test data, and mathematical observations. </w:delText>
        </w:r>
        <w:r w:rsidDel="00715B10">
          <w:rPr>
            <w:rFonts w:ascii="Arial" w:hAnsi="Arial" w:cs="Arial"/>
            <w:i/>
          </w:rPr>
          <w:delText xml:space="preserve">Color Res Appl. </w:delText>
        </w:r>
        <w:r w:rsidDel="00715B10">
          <w:rPr>
            <w:rFonts w:ascii="Arial" w:hAnsi="Arial" w:cs="Arial"/>
          </w:rPr>
          <w:delText>2005;30(1):21-30.</w:delText>
        </w:r>
      </w:del>
    </w:p>
    <w:p w14:paraId="7FD63192" w14:textId="3DA8CF0C" w:rsidR="006167AC" w:rsidRDefault="002A20A9" w:rsidP="006D3586">
      <w:pPr>
        <w:rPr>
          <w:ins w:id="1317" w:author="Jocelyn Liu" w:date="2018-07-18T15:36:00Z"/>
          <w:rStyle w:val="Hyperlink"/>
          <w:rFonts w:ascii="Arial" w:hAnsi="Arial" w:cs="Arial"/>
        </w:rPr>
      </w:pPr>
      <w:hyperlink r:id="rId32" w:history="1">
        <w:r w:rsidR="00F80222" w:rsidRPr="00060F4D">
          <w:rPr>
            <w:rStyle w:val="Hyperlink"/>
            <w:rFonts w:ascii="Arial" w:hAnsi="Arial" w:cs="Arial"/>
          </w:rPr>
          <w:t>https://www.ncbi.nlm.nih.gov/pmc/articles/PMC5737464/</w:t>
        </w:r>
      </w:hyperlink>
    </w:p>
    <w:p w14:paraId="101BC75E" w14:textId="0C54C5E7" w:rsidR="00843C62" w:rsidRDefault="0031430F" w:rsidP="006D3586">
      <w:pPr>
        <w:rPr>
          <w:ins w:id="1318" w:author="Jocelyn Liu" w:date="2018-07-18T15:56:00Z"/>
          <w:rStyle w:val="Hyperlink"/>
          <w:rFonts w:ascii="Arial" w:hAnsi="Arial" w:cs="Arial"/>
        </w:rPr>
      </w:pPr>
      <w:ins w:id="1319" w:author="Jocelyn Liu" w:date="2018-07-18T15:56:00Z">
        <w:r>
          <w:rPr>
            <w:rStyle w:val="Hyperlink"/>
            <w:rFonts w:ascii="Arial" w:hAnsi="Arial" w:cs="Arial"/>
          </w:rPr>
          <w:fldChar w:fldCharType="begin"/>
        </w:r>
        <w:r>
          <w:rPr>
            <w:rStyle w:val="Hyperlink"/>
            <w:rFonts w:ascii="Arial" w:hAnsi="Arial" w:cs="Arial"/>
          </w:rPr>
          <w:instrText xml:space="preserve"> HYPERLINK "</w:instrText>
        </w:r>
        <w:r w:rsidRPr="0031430F">
          <w:rPr>
            <w:rStyle w:val="Hyperlink"/>
            <w:rFonts w:ascii="Arial" w:hAnsi="Arial" w:cs="Arial"/>
          </w:rPr>
          <w:instrText>https://www.pathpedia.com/</w:instrText>
        </w:r>
        <w:r>
          <w:rPr>
            <w:rStyle w:val="Hyperlink"/>
            <w:rFonts w:ascii="Arial" w:hAnsi="Arial" w:cs="Arial"/>
          </w:rPr>
          <w:instrText xml:space="preserve">" </w:instrText>
        </w:r>
        <w:r>
          <w:rPr>
            <w:rStyle w:val="Hyperlink"/>
            <w:rFonts w:ascii="Arial" w:hAnsi="Arial" w:cs="Arial"/>
          </w:rPr>
          <w:fldChar w:fldCharType="separate"/>
        </w:r>
        <w:r w:rsidRPr="00D35BE4">
          <w:rPr>
            <w:rStyle w:val="Hyperlink"/>
            <w:rFonts w:ascii="Arial" w:hAnsi="Arial" w:cs="Arial"/>
          </w:rPr>
          <w:t>https://www.pathpedia.com/</w:t>
        </w:r>
        <w:r>
          <w:rPr>
            <w:rStyle w:val="Hyperlink"/>
            <w:rFonts w:ascii="Arial" w:hAnsi="Arial" w:cs="Arial"/>
          </w:rPr>
          <w:fldChar w:fldCharType="end"/>
        </w:r>
      </w:ins>
    </w:p>
    <w:p w14:paraId="4452FD7F" w14:textId="143711EF" w:rsidR="0031430F" w:rsidRDefault="00C64CC0" w:rsidP="006D3586">
      <w:pPr>
        <w:rPr>
          <w:ins w:id="1320" w:author="Jocelyn Liu" w:date="2018-07-18T16:00:00Z"/>
          <w:rFonts w:ascii="Arial" w:hAnsi="Arial" w:cs="Arial"/>
          <w:shd w:val="clear" w:color="auto" w:fill="FFFFFF"/>
        </w:rPr>
      </w:pPr>
      <w:ins w:id="1321" w:author="Jocelyn Liu" w:date="2018-07-18T15:56:00Z">
        <w:r w:rsidRPr="00C64CC0">
          <w:rPr>
            <w:rFonts w:ascii="Arial" w:hAnsi="Arial" w:cs="Arial"/>
            <w:shd w:val="clear" w:color="auto" w:fill="FFFFFF"/>
            <w:rPrChange w:id="1322" w:author="Jocelyn Liu" w:date="2018-07-18T15:56:00Z">
              <w:rPr>
                <w:rFonts w:ascii="Arial" w:hAnsi="Arial" w:cs="Arial"/>
                <w:sz w:val="19"/>
                <w:szCs w:val="19"/>
                <w:shd w:val="clear" w:color="auto" w:fill="FFFFFF"/>
              </w:rPr>
            </w:rPrChange>
          </w:rPr>
          <w:fldChar w:fldCharType="begin"/>
        </w:r>
        <w:r w:rsidRPr="00C64CC0">
          <w:rPr>
            <w:rFonts w:ascii="Arial" w:hAnsi="Arial" w:cs="Arial"/>
            <w:shd w:val="clear" w:color="auto" w:fill="FFFFFF"/>
            <w:rPrChange w:id="1323" w:author="Jocelyn Liu" w:date="2018-07-18T15:56:00Z">
              <w:rPr>
                <w:rFonts w:ascii="Arial" w:hAnsi="Arial" w:cs="Arial"/>
                <w:sz w:val="19"/>
                <w:szCs w:val="19"/>
                <w:shd w:val="clear" w:color="auto" w:fill="FFFFFF"/>
              </w:rPr>
            </w:rPrChange>
          </w:rPr>
          <w:instrText xml:space="preserve"> HYPERLINK "</w:instrText>
        </w:r>
        <w:r w:rsidRPr="00C64CC0">
          <w:rPr>
            <w:rPrChange w:id="1324" w:author="Jocelyn Liu" w:date="2018-07-18T15:56:00Z">
              <w:rPr>
                <w:rStyle w:val="Hyperlink"/>
                <w:rFonts w:ascii="Arial" w:hAnsi="Arial" w:cs="Arial"/>
                <w:color w:val="1155CC"/>
                <w:sz w:val="19"/>
                <w:szCs w:val="19"/>
                <w:shd w:val="clear" w:color="auto" w:fill="FFFFFF"/>
              </w:rPr>
            </w:rPrChange>
          </w:rPr>
          <w:instrText>http://www.pathologyoutlines.com/</w:instrText>
        </w:r>
        <w:r w:rsidRPr="00C64CC0">
          <w:rPr>
            <w:rFonts w:ascii="Arial" w:hAnsi="Arial" w:cs="Arial"/>
            <w:shd w:val="clear" w:color="auto" w:fill="FFFFFF"/>
            <w:rPrChange w:id="1325" w:author="Jocelyn Liu" w:date="2018-07-18T15:56:00Z">
              <w:rPr>
                <w:rFonts w:ascii="Arial" w:hAnsi="Arial" w:cs="Arial"/>
                <w:sz w:val="19"/>
                <w:szCs w:val="19"/>
                <w:shd w:val="clear" w:color="auto" w:fill="FFFFFF"/>
              </w:rPr>
            </w:rPrChange>
          </w:rPr>
          <w:instrText xml:space="preserve">" </w:instrText>
        </w:r>
        <w:r w:rsidRPr="00C64CC0">
          <w:rPr>
            <w:rFonts w:ascii="Arial" w:hAnsi="Arial" w:cs="Arial"/>
            <w:shd w:val="clear" w:color="auto" w:fill="FFFFFF"/>
            <w:rPrChange w:id="1326" w:author="Jocelyn Liu" w:date="2018-07-18T15:56:00Z">
              <w:rPr>
                <w:rFonts w:ascii="Arial" w:hAnsi="Arial" w:cs="Arial"/>
                <w:sz w:val="19"/>
                <w:szCs w:val="19"/>
                <w:shd w:val="clear" w:color="auto" w:fill="FFFFFF"/>
              </w:rPr>
            </w:rPrChange>
          </w:rPr>
          <w:fldChar w:fldCharType="separate"/>
        </w:r>
        <w:r w:rsidRPr="00C64CC0">
          <w:rPr>
            <w:rStyle w:val="Hyperlink"/>
            <w:rFonts w:ascii="Arial" w:hAnsi="Arial" w:cs="Arial"/>
            <w:shd w:val="clear" w:color="auto" w:fill="FFFFFF"/>
            <w:rPrChange w:id="1327" w:author="Jocelyn Liu" w:date="2018-07-18T15:56:00Z">
              <w:rPr>
                <w:rStyle w:val="Hyperlink"/>
                <w:rFonts w:ascii="Arial" w:hAnsi="Arial" w:cs="Arial"/>
                <w:color w:val="1155CC"/>
                <w:sz w:val="19"/>
                <w:szCs w:val="19"/>
                <w:shd w:val="clear" w:color="auto" w:fill="FFFFFF"/>
              </w:rPr>
            </w:rPrChange>
          </w:rPr>
          <w:t>http://www.pathologyoutlines.com/</w:t>
        </w:r>
        <w:r w:rsidRPr="00C64CC0">
          <w:rPr>
            <w:rFonts w:ascii="Arial" w:hAnsi="Arial" w:cs="Arial"/>
            <w:shd w:val="clear" w:color="auto" w:fill="FFFFFF"/>
            <w:rPrChange w:id="1328" w:author="Jocelyn Liu" w:date="2018-07-18T15:56:00Z">
              <w:rPr>
                <w:rFonts w:ascii="Arial" w:hAnsi="Arial" w:cs="Arial"/>
                <w:sz w:val="19"/>
                <w:szCs w:val="19"/>
                <w:shd w:val="clear" w:color="auto" w:fill="FFFFFF"/>
              </w:rPr>
            </w:rPrChange>
          </w:rPr>
          <w:fldChar w:fldCharType="end"/>
        </w:r>
      </w:ins>
    </w:p>
    <w:p w14:paraId="1FB7C801" w14:textId="3B814D22" w:rsidR="00C64CC0" w:rsidRDefault="00C64CC0" w:rsidP="006D3586">
      <w:pPr>
        <w:rPr>
          <w:ins w:id="1329" w:author="Jocelyn Liu" w:date="2018-07-18T16:00:00Z"/>
          <w:rStyle w:val="Hyperlink"/>
          <w:rFonts w:ascii="Arial" w:hAnsi="Arial" w:cs="Arial"/>
        </w:rPr>
      </w:pPr>
      <w:ins w:id="1330" w:author="Jocelyn Liu" w:date="2018-07-18T16:00:00Z">
        <w:r>
          <w:rPr>
            <w:rStyle w:val="Hyperlink"/>
            <w:rFonts w:ascii="Arial" w:hAnsi="Arial" w:cs="Arial"/>
          </w:rPr>
          <w:fldChar w:fldCharType="begin"/>
        </w:r>
        <w:r>
          <w:rPr>
            <w:rStyle w:val="Hyperlink"/>
            <w:rFonts w:ascii="Arial" w:hAnsi="Arial" w:cs="Arial"/>
          </w:rPr>
          <w:instrText xml:space="preserve"> HYPERLINK "</w:instrText>
        </w:r>
        <w:r w:rsidRPr="00C64CC0">
          <w:rPr>
            <w:rStyle w:val="Hyperlink"/>
            <w:rFonts w:ascii="Arial" w:hAnsi="Arial" w:cs="Arial"/>
          </w:rPr>
          <w:instrText>https://ieeexplore.ieee.org/abstract/document/712135/</w:instrText>
        </w:r>
        <w:r>
          <w:rPr>
            <w:rStyle w:val="Hyperlink"/>
            <w:rFonts w:ascii="Arial" w:hAnsi="Arial" w:cs="Arial"/>
          </w:rPr>
          <w:instrText xml:space="preserve">" </w:instrText>
        </w:r>
        <w:r>
          <w:rPr>
            <w:rStyle w:val="Hyperlink"/>
            <w:rFonts w:ascii="Arial" w:hAnsi="Arial" w:cs="Arial"/>
          </w:rPr>
          <w:fldChar w:fldCharType="separate"/>
        </w:r>
        <w:r w:rsidRPr="00D35BE4">
          <w:rPr>
            <w:rStyle w:val="Hyperlink"/>
            <w:rFonts w:ascii="Arial" w:hAnsi="Arial" w:cs="Arial"/>
          </w:rPr>
          <w:t>https://ieeexplore.ieee.org/abstract/document/712135/</w:t>
        </w:r>
        <w:r>
          <w:rPr>
            <w:rStyle w:val="Hyperlink"/>
            <w:rFonts w:ascii="Arial" w:hAnsi="Arial" w:cs="Arial"/>
          </w:rPr>
          <w:fldChar w:fldCharType="end"/>
        </w:r>
      </w:ins>
    </w:p>
    <w:p w14:paraId="60FED5F1" w14:textId="334689D2" w:rsidR="00C64CC0" w:rsidRPr="00F00020" w:rsidRDefault="00C64CC0" w:rsidP="006D3586">
      <w:pPr>
        <w:rPr>
          <w:ins w:id="1331" w:author="Jocelyn Liu" w:date="2018-07-18T13:47:00Z"/>
          <w:rStyle w:val="Hyperlink"/>
          <w:rFonts w:ascii="Arial" w:hAnsi="Arial" w:cs="Arial"/>
        </w:rPr>
      </w:pPr>
      <w:ins w:id="1332" w:author="Jocelyn Liu" w:date="2018-07-18T16:02:00Z">
        <w:r w:rsidRPr="00C64CC0">
          <w:rPr>
            <w:rStyle w:val="Hyperlink"/>
            <w:rFonts w:ascii="Arial" w:hAnsi="Arial" w:cs="Arial"/>
          </w:rPr>
          <w:lastRenderedPageBreak/>
          <w:t>https://pubs.rsna.org/doi/full/10.1148/radiol.12112618</w:t>
        </w:r>
      </w:ins>
    </w:p>
    <w:p w14:paraId="7FDE63D5" w14:textId="51C7D4DB" w:rsidR="00670331" w:rsidDel="0032792A" w:rsidRDefault="0032792A" w:rsidP="006D3586">
      <w:pPr>
        <w:rPr>
          <w:ins w:id="1333" w:author="jocelyn" w:date="2018-07-20T13:40:00Z"/>
          <w:del w:id="1334" w:author="Jocelyn Liu" w:date="2018-07-22T17:08:00Z"/>
          <w:rFonts w:ascii="Arial" w:hAnsi="Arial" w:cs="Arial"/>
        </w:rPr>
      </w:pPr>
      <w:proofErr w:type="spellStart"/>
      <w:ins w:id="1335" w:author="Jocelyn Liu" w:date="2018-07-22T17:09:00Z">
        <w:r>
          <w:rPr>
            <w:rFonts w:ascii="Arial" w:hAnsi="Arial" w:cs="Arial"/>
          </w:rPr>
          <w:t>Malacara</w:t>
        </w:r>
        <w:proofErr w:type="spellEnd"/>
        <w:r>
          <w:rPr>
            <w:rFonts w:ascii="Arial" w:hAnsi="Arial" w:cs="Arial"/>
          </w:rPr>
          <w:t xml:space="preserve"> D. “</w:t>
        </w:r>
      </w:ins>
      <w:ins w:id="1336" w:author="jocelyn" w:date="2018-07-20T13:39:00Z">
        <w:del w:id="1337" w:author="Jocelyn Liu" w:date="2018-07-22T17:08:00Z">
          <w:r w:rsidR="00A53B09" w:rsidDel="0032792A">
            <w:rPr>
              <w:rFonts w:ascii="Arial" w:hAnsi="Arial" w:cs="Arial"/>
            </w:rPr>
            <w:delText>A review of principal component analysis and its applications to color technology</w:delText>
          </w:r>
        </w:del>
      </w:ins>
      <w:ins w:id="1338" w:author="jocelyn" w:date="2018-07-20T13:40:00Z">
        <w:del w:id="1339" w:author="Jocelyn Liu" w:date="2018-07-22T17:08:00Z">
          <w:r w:rsidR="00A53B09" w:rsidDel="0032792A">
            <w:rPr>
              <w:rFonts w:ascii="Arial" w:hAnsi="Arial" w:cs="Arial"/>
            </w:rPr>
            <w:delText xml:space="preserve"> (56)</w:delText>
          </w:r>
        </w:del>
      </w:ins>
    </w:p>
    <w:p w14:paraId="3F6DDEF3" w14:textId="7E60D3D0" w:rsidR="00A53B09" w:rsidRDefault="00A53B09" w:rsidP="006D3586">
      <w:pPr>
        <w:rPr>
          <w:ins w:id="1340" w:author="jocelyn" w:date="2018-07-20T13:40:00Z"/>
          <w:rFonts w:ascii="Arial" w:hAnsi="Arial" w:cs="Arial"/>
        </w:rPr>
      </w:pPr>
      <w:ins w:id="1341" w:author="jocelyn" w:date="2018-07-20T13:40:00Z">
        <w:r>
          <w:rPr>
            <w:rFonts w:ascii="Arial" w:hAnsi="Arial" w:cs="Arial"/>
          </w:rPr>
          <w:t>Color vision and colorimetry, theory and applications</w:t>
        </w:r>
      </w:ins>
      <w:ins w:id="1342" w:author="Jocelyn Liu" w:date="2018-07-22T17:09:00Z">
        <w:r w:rsidR="0032792A">
          <w:rPr>
            <w:rFonts w:ascii="Arial" w:hAnsi="Arial" w:cs="Arial"/>
          </w:rPr>
          <w:t>.” Washington, USA: SPIE; 2002.</w:t>
        </w:r>
      </w:ins>
      <w:ins w:id="1343" w:author="jocelyn" w:date="2018-07-20T13:59:00Z">
        <w:r w:rsidR="002941C8">
          <w:rPr>
            <w:rFonts w:ascii="Arial" w:hAnsi="Arial" w:cs="Arial"/>
          </w:rPr>
          <w:t xml:space="preserve"> </w:t>
        </w:r>
        <w:del w:id="1344" w:author="Jocelyn Liu" w:date="2018-07-22T17:09:00Z">
          <w:r w:rsidR="002941C8" w:rsidDel="0032792A">
            <w:rPr>
              <w:rFonts w:ascii="Arial" w:hAnsi="Arial" w:cs="Arial"/>
            </w:rPr>
            <w:delText>(19)</w:delText>
          </w:r>
        </w:del>
      </w:ins>
    </w:p>
    <w:p w14:paraId="5563F329" w14:textId="36DA94A1" w:rsidR="00A53B09" w:rsidRDefault="0032792A" w:rsidP="006D3586">
      <w:pPr>
        <w:rPr>
          <w:ins w:id="1345" w:author="jocelyn" w:date="2018-07-20T13:40:00Z"/>
          <w:rFonts w:ascii="Arial" w:hAnsi="Arial" w:cs="Arial"/>
        </w:rPr>
      </w:pPr>
      <w:proofErr w:type="spellStart"/>
      <w:ins w:id="1346" w:author="Jocelyn Liu" w:date="2018-07-22T17:09:00Z">
        <w:r>
          <w:rPr>
            <w:rFonts w:ascii="Arial" w:hAnsi="Arial" w:cs="Arial"/>
          </w:rPr>
          <w:t>Vrh</w:t>
        </w:r>
      </w:ins>
      <w:ins w:id="1347" w:author="Jocelyn Liu" w:date="2018-07-22T17:10:00Z">
        <w:r>
          <w:rPr>
            <w:rFonts w:ascii="Arial" w:hAnsi="Arial" w:cs="Arial"/>
          </w:rPr>
          <w:t>el</w:t>
        </w:r>
        <w:proofErr w:type="spellEnd"/>
        <w:r>
          <w:rPr>
            <w:rFonts w:ascii="Arial" w:hAnsi="Arial" w:cs="Arial"/>
          </w:rPr>
          <w:t xml:space="preserve"> MJ, Gershon R. </w:t>
        </w:r>
        <w:proofErr w:type="spellStart"/>
        <w:r>
          <w:rPr>
            <w:rFonts w:ascii="Arial" w:hAnsi="Arial" w:cs="Arial"/>
          </w:rPr>
          <w:t>Iwan</w:t>
        </w:r>
        <w:proofErr w:type="spellEnd"/>
        <w:r>
          <w:rPr>
            <w:rFonts w:ascii="Arial" w:hAnsi="Arial" w:cs="Arial"/>
          </w:rPr>
          <w:t xml:space="preserve"> LS. “</w:t>
        </w:r>
      </w:ins>
      <w:ins w:id="1348" w:author="jocelyn" w:date="2018-07-20T13:40:00Z">
        <w:r w:rsidR="00A53B09">
          <w:rPr>
            <w:rFonts w:ascii="Arial" w:hAnsi="Arial" w:cs="Arial"/>
          </w:rPr>
          <w:t>Measurement and analysis of object reflectance spectra</w:t>
        </w:r>
      </w:ins>
      <w:ins w:id="1349" w:author="Jocelyn Liu" w:date="2018-07-22T17:10:00Z">
        <w:r>
          <w:rPr>
            <w:rFonts w:ascii="Arial" w:hAnsi="Arial" w:cs="Arial"/>
          </w:rPr>
          <w:t xml:space="preserve">.” </w:t>
        </w:r>
        <w:r>
          <w:rPr>
            <w:rFonts w:ascii="Arial" w:hAnsi="Arial" w:cs="Arial"/>
            <w:i/>
          </w:rPr>
          <w:t>Color Res Appl</w:t>
        </w:r>
        <w:r>
          <w:rPr>
            <w:rFonts w:ascii="Arial" w:hAnsi="Arial" w:cs="Arial"/>
          </w:rPr>
          <w:t>. 1994; 19:4-9</w:t>
        </w:r>
      </w:ins>
      <w:ins w:id="1350" w:author="Jocelyn Liu" w:date="2018-07-22T17:13:00Z">
        <w:r w:rsidR="00607EC6">
          <w:rPr>
            <w:rFonts w:ascii="Arial" w:hAnsi="Arial" w:cs="Arial"/>
          </w:rPr>
          <w:t>.</w:t>
        </w:r>
      </w:ins>
      <w:ins w:id="1351" w:author="jocelyn" w:date="2018-07-20T13:59:00Z">
        <w:del w:id="1352" w:author="Jocelyn Liu" w:date="2018-07-22T17:10:00Z">
          <w:r w:rsidR="002941C8" w:rsidDel="0032792A">
            <w:rPr>
              <w:rFonts w:ascii="Arial" w:hAnsi="Arial" w:cs="Arial"/>
            </w:rPr>
            <w:delText xml:space="preserve"> (25)</w:delText>
          </w:r>
        </w:del>
      </w:ins>
    </w:p>
    <w:p w14:paraId="65FA4B16" w14:textId="04F9951F" w:rsidR="00A53B09" w:rsidRDefault="0032792A" w:rsidP="006D3586">
      <w:pPr>
        <w:rPr>
          <w:ins w:id="1353" w:author="jocelyn" w:date="2018-07-20T13:41:00Z"/>
          <w:rFonts w:ascii="Arial" w:hAnsi="Arial" w:cs="Arial"/>
        </w:rPr>
      </w:pPr>
      <w:ins w:id="1354" w:author="Jocelyn Liu" w:date="2018-07-22T17:11:00Z">
        <w:r>
          <w:rPr>
            <w:rFonts w:ascii="Arial" w:hAnsi="Arial" w:cs="Arial"/>
          </w:rPr>
          <w:t xml:space="preserve">Tajima J, </w:t>
        </w:r>
        <w:proofErr w:type="spellStart"/>
        <w:r>
          <w:rPr>
            <w:rFonts w:ascii="Arial" w:hAnsi="Arial" w:cs="Arial"/>
          </w:rPr>
          <w:t>Tsukada</w:t>
        </w:r>
        <w:proofErr w:type="spellEnd"/>
        <w:r>
          <w:rPr>
            <w:rFonts w:ascii="Arial" w:hAnsi="Arial" w:cs="Arial"/>
          </w:rPr>
          <w:t xml:space="preserve"> M, Miyake Y, </w:t>
        </w:r>
        <w:proofErr w:type="spellStart"/>
        <w:r>
          <w:rPr>
            <w:rFonts w:ascii="Arial" w:hAnsi="Arial" w:cs="Arial"/>
          </w:rPr>
          <w:t>Haneishi</w:t>
        </w:r>
        <w:proofErr w:type="spellEnd"/>
        <w:r>
          <w:rPr>
            <w:rFonts w:ascii="Arial" w:hAnsi="Arial" w:cs="Arial"/>
          </w:rPr>
          <w:t xml:space="preserve"> H, Tsumura N, Nakajima M, Azuma Y, </w:t>
        </w:r>
        <w:proofErr w:type="spellStart"/>
        <w:r>
          <w:rPr>
            <w:rFonts w:ascii="Arial" w:hAnsi="Arial" w:cs="Arial"/>
          </w:rPr>
          <w:t>Iga</w:t>
        </w:r>
        <w:proofErr w:type="spellEnd"/>
        <w:r>
          <w:rPr>
            <w:rFonts w:ascii="Arial" w:hAnsi="Arial" w:cs="Arial"/>
          </w:rPr>
          <w:t xml:space="preserve"> T, Inui M, </w:t>
        </w:r>
        <w:proofErr w:type="spellStart"/>
        <w:r>
          <w:rPr>
            <w:rFonts w:ascii="Arial" w:hAnsi="Arial" w:cs="Arial"/>
          </w:rPr>
          <w:t>Ohta</w:t>
        </w:r>
        <w:proofErr w:type="spellEnd"/>
        <w:r>
          <w:rPr>
            <w:rFonts w:ascii="Arial" w:hAnsi="Arial" w:cs="Arial"/>
          </w:rPr>
          <w:t xml:space="preserve"> N, </w:t>
        </w:r>
        <w:proofErr w:type="spellStart"/>
        <w:r>
          <w:rPr>
            <w:rFonts w:ascii="Arial" w:hAnsi="Arial" w:cs="Arial"/>
          </w:rPr>
          <w:t>Ojima</w:t>
        </w:r>
        <w:proofErr w:type="spellEnd"/>
        <w:r>
          <w:rPr>
            <w:rFonts w:ascii="Arial" w:hAnsi="Arial" w:cs="Arial"/>
          </w:rPr>
          <w:t xml:space="preserve"> N, and </w:t>
        </w:r>
        <w:proofErr w:type="spellStart"/>
        <w:r>
          <w:rPr>
            <w:rFonts w:ascii="Arial" w:hAnsi="Arial" w:cs="Arial"/>
          </w:rPr>
          <w:t>Sanada</w:t>
        </w:r>
        <w:proofErr w:type="spellEnd"/>
        <w:r>
          <w:rPr>
            <w:rFonts w:ascii="Arial" w:hAnsi="Arial" w:cs="Arial"/>
          </w:rPr>
          <w:t xml:space="preserve"> </w:t>
        </w:r>
      </w:ins>
      <w:ins w:id="1355" w:author="Jocelyn Liu" w:date="2018-07-22T17:12:00Z">
        <w:r>
          <w:rPr>
            <w:rFonts w:ascii="Arial" w:hAnsi="Arial" w:cs="Arial"/>
          </w:rPr>
          <w:t>S. “</w:t>
        </w:r>
      </w:ins>
      <w:ins w:id="1356" w:author="jocelyn" w:date="2018-07-20T13:41:00Z">
        <w:r w:rsidR="00A53B09">
          <w:rPr>
            <w:rFonts w:ascii="Arial" w:hAnsi="Arial" w:cs="Arial"/>
          </w:rPr>
          <w:t>Development and standardization of a spectral characteristics database for evaluating color reproduction in image input devices</w:t>
        </w:r>
      </w:ins>
      <w:ins w:id="1357" w:author="Jocelyn Liu" w:date="2018-07-22T17:12:00Z">
        <w:r>
          <w:rPr>
            <w:rFonts w:ascii="Arial" w:hAnsi="Arial" w:cs="Arial"/>
          </w:rPr>
          <w:t xml:space="preserve">, in Electronic imaging: Processing, printing, and publishing in color.” Proc SPIE </w:t>
        </w:r>
      </w:ins>
      <w:ins w:id="1358" w:author="Jocelyn Liu" w:date="2018-07-22T17:13:00Z">
        <w:r w:rsidR="00607EC6">
          <w:rPr>
            <w:rFonts w:ascii="Arial" w:hAnsi="Arial" w:cs="Arial"/>
          </w:rPr>
          <w:t>1998; 3409:42</w:t>
        </w:r>
        <w:r>
          <w:rPr>
            <w:rFonts w:ascii="Arial" w:hAnsi="Arial" w:cs="Arial"/>
          </w:rPr>
          <w:t>-50.</w:t>
        </w:r>
      </w:ins>
      <w:ins w:id="1359" w:author="jocelyn" w:date="2018-07-20T13:59:00Z">
        <w:del w:id="1360" w:author="Jocelyn Liu" w:date="2018-07-22T17:12:00Z">
          <w:r w:rsidR="002941C8" w:rsidDel="0032792A">
            <w:rPr>
              <w:rFonts w:ascii="Arial" w:hAnsi="Arial" w:cs="Arial"/>
            </w:rPr>
            <w:delText xml:space="preserve"> (470</w:delText>
          </w:r>
        </w:del>
      </w:ins>
    </w:p>
    <w:p w14:paraId="516480D0" w14:textId="3D34438A" w:rsidR="00A53B09" w:rsidRDefault="00607EC6" w:rsidP="006D3586">
      <w:pPr>
        <w:rPr>
          <w:ins w:id="1361" w:author="jocelyn" w:date="2018-07-20T13:58:00Z"/>
          <w:rFonts w:ascii="Arial" w:hAnsi="Arial" w:cs="Arial"/>
        </w:rPr>
      </w:pPr>
      <w:ins w:id="1362" w:author="Jocelyn Liu" w:date="2018-07-22T17:13:00Z">
        <w:r>
          <w:rPr>
            <w:rFonts w:ascii="Arial" w:hAnsi="Arial" w:cs="Arial"/>
          </w:rPr>
          <w:t>Tajima J. “</w:t>
        </w:r>
      </w:ins>
      <w:ins w:id="1363" w:author="jocelyn" w:date="2018-07-20T13:41:00Z">
        <w:r w:rsidR="00A53B09">
          <w:rPr>
            <w:rFonts w:ascii="Arial" w:hAnsi="Arial" w:cs="Arial"/>
          </w:rPr>
          <w:t xml:space="preserve">A huge spectral characteristics database and its application to color </w:t>
        </w:r>
      </w:ins>
      <w:ins w:id="1364" w:author="jocelyn" w:date="2018-07-20T13:42:00Z">
        <w:r w:rsidR="00A53B09">
          <w:rPr>
            <w:rFonts w:ascii="Arial" w:hAnsi="Arial" w:cs="Arial"/>
          </w:rPr>
          <w:t>imaging</w:t>
        </w:r>
      </w:ins>
      <w:ins w:id="1365" w:author="jocelyn" w:date="2018-07-20T13:41:00Z">
        <w:r w:rsidR="00A53B09">
          <w:rPr>
            <w:rFonts w:ascii="Arial" w:hAnsi="Arial" w:cs="Arial"/>
          </w:rPr>
          <w:t xml:space="preserve"> </w:t>
        </w:r>
      </w:ins>
      <w:ins w:id="1366" w:author="jocelyn" w:date="2018-07-20T13:42:00Z">
        <w:r w:rsidR="00A53B09">
          <w:rPr>
            <w:rFonts w:ascii="Arial" w:hAnsi="Arial" w:cs="Arial"/>
          </w:rPr>
          <w:t xml:space="preserve">device </w:t>
        </w:r>
        <w:proofErr w:type="gramStart"/>
        <w:r w:rsidR="00A53B09">
          <w:rPr>
            <w:rFonts w:ascii="Arial" w:hAnsi="Arial" w:cs="Arial"/>
          </w:rPr>
          <w:t>design</w:t>
        </w:r>
      </w:ins>
      <w:ins w:id="1367" w:author="jocelyn" w:date="2018-07-20T13:59:00Z">
        <w:r w:rsidR="002941C8">
          <w:rPr>
            <w:rFonts w:ascii="Arial" w:hAnsi="Arial" w:cs="Arial"/>
          </w:rPr>
          <w:t xml:space="preserve"> </w:t>
        </w:r>
      </w:ins>
      <w:ins w:id="1368" w:author="Jocelyn Liu" w:date="2018-07-22T17:14:00Z">
        <w:r>
          <w:rPr>
            <w:rFonts w:ascii="Arial" w:hAnsi="Arial" w:cs="Arial"/>
          </w:rPr>
          <w:t>.</w:t>
        </w:r>
        <w:proofErr w:type="gramEnd"/>
        <w:r>
          <w:rPr>
            <w:rFonts w:ascii="Arial" w:hAnsi="Arial" w:cs="Arial"/>
          </w:rPr>
          <w:t>” In Proceedings of IS&amp;T/SID Sixth Color Imaging Conference: Color Science, Systems and Applications, IS&amp;T, Springfield VA. 1998. pp. 86-89.</w:t>
        </w:r>
      </w:ins>
      <w:ins w:id="1369" w:author="jocelyn" w:date="2018-07-20T13:59:00Z">
        <w:del w:id="1370" w:author="Jocelyn Liu" w:date="2018-07-22T17:14:00Z">
          <w:r w:rsidR="002941C8" w:rsidDel="00607EC6">
            <w:rPr>
              <w:rFonts w:ascii="Arial" w:hAnsi="Arial" w:cs="Arial"/>
            </w:rPr>
            <w:delText>(48)</w:delText>
          </w:r>
        </w:del>
      </w:ins>
    </w:p>
    <w:p w14:paraId="5C521F9B" w14:textId="370600A7" w:rsidR="002941C8" w:rsidRPr="00607EC6" w:rsidRDefault="00607EC6" w:rsidP="006D3586">
      <w:pPr>
        <w:rPr>
          <w:ins w:id="1371" w:author="Jocelyn Liu" w:date="2018-07-22T17:08:00Z"/>
          <w:rFonts w:ascii="Arial" w:hAnsi="Arial" w:cs="Arial"/>
          <w:rPrChange w:id="1372" w:author="Jocelyn Liu" w:date="2018-07-22T17:17:00Z">
            <w:rPr>
              <w:ins w:id="1373" w:author="Jocelyn Liu" w:date="2018-07-22T17:08:00Z"/>
              <w:rFonts w:ascii="Arial" w:hAnsi="Arial" w:cs="Arial"/>
            </w:rPr>
          </w:rPrChange>
        </w:rPr>
      </w:pPr>
      <w:ins w:id="1374" w:author="Jocelyn Liu" w:date="2018-07-22T17:17:00Z">
        <w:r>
          <w:rPr>
            <w:rFonts w:ascii="Arial" w:hAnsi="Arial" w:cs="Arial"/>
          </w:rPr>
          <w:t>Fairman HS, Brill MH. “</w:t>
        </w:r>
      </w:ins>
      <w:ins w:id="1375" w:author="jocelyn" w:date="2018-07-20T13:58:00Z">
        <w:r w:rsidR="002941C8">
          <w:rPr>
            <w:rFonts w:ascii="Arial" w:hAnsi="Arial" w:cs="Arial"/>
          </w:rPr>
          <w:t xml:space="preserve">The principal components of </w:t>
        </w:r>
        <w:del w:id="1376" w:author="Jocelyn Liu" w:date="2018-07-22T17:17:00Z">
          <w:r w:rsidR="002941C8" w:rsidDel="00607EC6">
            <w:rPr>
              <w:rFonts w:ascii="Arial" w:hAnsi="Arial" w:cs="Arial"/>
            </w:rPr>
            <w:delText>reflectances</w:delText>
          </w:r>
        </w:del>
      </w:ins>
      <w:ins w:id="1377" w:author="jocelyn" w:date="2018-07-20T14:00:00Z">
        <w:del w:id="1378" w:author="Jocelyn Liu" w:date="2018-07-22T17:17:00Z">
          <w:r w:rsidR="002941C8" w:rsidDel="00607EC6">
            <w:rPr>
              <w:rFonts w:ascii="Arial" w:hAnsi="Arial" w:cs="Arial"/>
            </w:rPr>
            <w:delText xml:space="preserve"> (41)</w:delText>
          </w:r>
        </w:del>
      </w:ins>
      <w:proofErr w:type="spellStart"/>
      <w:ins w:id="1379" w:author="Jocelyn Liu" w:date="2018-07-22T17:17:00Z">
        <w:r>
          <w:rPr>
            <w:rFonts w:ascii="Arial" w:hAnsi="Arial" w:cs="Arial"/>
          </w:rPr>
          <w:t>reflectances</w:t>
        </w:r>
        <w:proofErr w:type="spellEnd"/>
        <w:r>
          <w:rPr>
            <w:rFonts w:ascii="Arial" w:hAnsi="Arial" w:cs="Arial"/>
          </w:rPr>
          <w:t xml:space="preserve">.” </w:t>
        </w:r>
        <w:r>
          <w:rPr>
            <w:rFonts w:ascii="Arial" w:hAnsi="Arial" w:cs="Arial"/>
            <w:i/>
          </w:rPr>
          <w:t>Color Res Appl</w:t>
        </w:r>
        <w:r>
          <w:rPr>
            <w:rFonts w:ascii="Arial" w:hAnsi="Arial" w:cs="Arial"/>
          </w:rPr>
          <w:t xml:space="preserve"> 200</w:t>
        </w:r>
      </w:ins>
      <w:ins w:id="1380" w:author="Jocelyn Liu" w:date="2018-07-22T17:18:00Z">
        <w:r>
          <w:rPr>
            <w:rFonts w:ascii="Arial" w:hAnsi="Arial" w:cs="Arial"/>
          </w:rPr>
          <w:t xml:space="preserve">4; 29:104-110. </w:t>
        </w:r>
      </w:ins>
    </w:p>
    <w:p w14:paraId="6C5DB632" w14:textId="60D7D4EE" w:rsidR="0032792A" w:rsidRDefault="0032792A" w:rsidP="006D3586">
      <w:pPr>
        <w:rPr>
          <w:ins w:id="1381" w:author="Jocelyn Liu" w:date="2018-07-22T18:13:00Z"/>
          <w:rFonts w:ascii="Arial" w:hAnsi="Arial" w:cs="Arial"/>
        </w:rPr>
      </w:pPr>
      <w:ins w:id="1382" w:author="Jocelyn Liu" w:date="2018-07-22T17:08:00Z">
        <w:r>
          <w:rPr>
            <w:rFonts w:ascii="Arial" w:hAnsi="Arial" w:cs="Arial"/>
          </w:rPr>
          <w:t>Functional histolo</w:t>
        </w:r>
      </w:ins>
      <w:ins w:id="1383" w:author="Jocelyn Liu" w:date="2018-07-22T17:09:00Z">
        <w:r>
          <w:rPr>
            <w:rFonts w:ascii="Arial" w:hAnsi="Arial" w:cs="Arial"/>
          </w:rPr>
          <w:t>gy: a text and color atlas</w:t>
        </w:r>
      </w:ins>
    </w:p>
    <w:p w14:paraId="5310A320" w14:textId="22B55937" w:rsidR="00E34FBE" w:rsidRDefault="00E34FBE" w:rsidP="006D3586">
      <w:pPr>
        <w:rPr>
          <w:rFonts w:ascii="Arial" w:hAnsi="Arial" w:cs="Arial"/>
        </w:rPr>
      </w:pPr>
      <w:ins w:id="1384" w:author="Jocelyn Liu" w:date="2018-07-22T18:13:00Z">
        <w:r>
          <w:rPr>
            <w:rFonts w:ascii="Arial" w:hAnsi="Arial" w:cs="Arial"/>
          </w:rPr>
          <w:t>Histology for pathologists</w:t>
        </w:r>
      </w:ins>
    </w:p>
    <w:p w14:paraId="1E8FA051" w14:textId="39BC0793" w:rsidR="00F80222" w:rsidRPr="00204389" w:rsidDel="00470753" w:rsidRDefault="00F80222" w:rsidP="006D3586">
      <w:pPr>
        <w:rPr>
          <w:del w:id="1385" w:author="Cheng, Wei-Chung" w:date="2018-07-16T13:11:00Z"/>
          <w:rFonts w:asciiTheme="majorHAnsi" w:hAnsiTheme="majorHAnsi" w:cstheme="majorBidi"/>
          <w:rPrChange w:id="1386" w:author="jocelyn" w:date="2018-07-17T11:34:00Z">
            <w:rPr>
              <w:del w:id="1387" w:author="Cheng, Wei-Chung" w:date="2018-07-16T13:11:00Z"/>
              <w:rFonts w:ascii="Arial" w:hAnsi="Arial" w:cs="Arial"/>
            </w:rPr>
          </w:rPrChange>
        </w:rPr>
      </w:pPr>
    </w:p>
    <w:p w14:paraId="2A36400F" w14:textId="7D7B63C5" w:rsidR="00147906" w:rsidRPr="00204389" w:rsidDel="00470753" w:rsidRDefault="00C55632" w:rsidP="006D3586">
      <w:pPr>
        <w:rPr>
          <w:del w:id="1388" w:author="Cheng, Wei-Chung" w:date="2018-07-16T13:11:00Z"/>
          <w:rFonts w:asciiTheme="majorHAnsi" w:hAnsiTheme="majorHAnsi" w:cstheme="majorBidi"/>
          <w:rPrChange w:id="1389" w:author="jocelyn" w:date="2018-07-17T11:34:00Z">
            <w:rPr>
              <w:del w:id="1390" w:author="Cheng, Wei-Chung" w:date="2018-07-16T13:11:00Z"/>
              <w:rFonts w:ascii="Arial" w:hAnsi="Arial" w:cs="Arial"/>
            </w:rPr>
          </w:rPrChange>
        </w:rPr>
      </w:pPr>
      <w:del w:id="1391" w:author="Cheng, Wei-Chung" w:date="2018-07-16T13:11:00Z">
        <w:r w:rsidDel="00470753">
          <w:rPr>
            <w:noProof/>
            <w:lang w:eastAsia="en-US"/>
          </w:rPr>
          <w:drawing>
            <wp:inline distT="0" distB="0" distL="0" distR="0" wp14:anchorId="7FAC1AC3" wp14:editId="26EAEC14">
              <wp:extent cx="4572000" cy="2743200"/>
              <wp:effectExtent l="0" t="0" r="0" b="0"/>
              <wp:docPr id="1" name="Chart 1">
                <a:extLst xmlns:a="http://schemas.openxmlformats.org/drawingml/2006/main">
                  <a:ext uri="{FF2B5EF4-FFF2-40B4-BE49-F238E27FC236}">
                    <a16:creationId xmlns:a16="http://schemas.microsoft.com/office/drawing/2014/main" id="{0D02E65C-68CD-40CD-9DF3-604F2BCDAC2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del>
    </w:p>
    <w:p w14:paraId="55862F3D" w14:textId="77777777" w:rsidR="001B455D" w:rsidRPr="00204389" w:rsidDel="00D40525" w:rsidRDefault="001B455D" w:rsidP="006D3586">
      <w:pPr>
        <w:rPr>
          <w:del w:id="1392" w:author="jocelyn" w:date="2018-07-17T11:17:00Z"/>
          <w:rFonts w:asciiTheme="majorHAnsi" w:hAnsiTheme="majorHAnsi" w:cstheme="majorBidi"/>
          <w:rPrChange w:id="1393" w:author="jocelyn" w:date="2018-07-17T11:34:00Z">
            <w:rPr>
              <w:del w:id="1394" w:author="jocelyn" w:date="2018-07-17T11:17:00Z"/>
              <w:rFonts w:ascii="Arial" w:hAnsi="Arial" w:cs="Arial"/>
            </w:rPr>
          </w:rPrChange>
        </w:rPr>
      </w:pPr>
    </w:p>
    <w:p w14:paraId="72309F0A" w14:textId="77777777" w:rsidR="00954E1C" w:rsidRPr="00204389" w:rsidDel="00D40525" w:rsidRDefault="00954E1C" w:rsidP="001B455D">
      <w:pPr>
        <w:spacing w:after="0" w:line="240" w:lineRule="auto"/>
        <w:rPr>
          <w:del w:id="1395" w:author="jocelyn" w:date="2018-07-17T11:17:00Z"/>
          <w:rFonts w:asciiTheme="majorHAnsi" w:eastAsiaTheme="majorEastAsia" w:hAnsiTheme="majorHAnsi" w:cstheme="majorBidi"/>
          <w:sz w:val="32"/>
          <w:szCs w:val="32"/>
          <w:rPrChange w:id="1396" w:author="jocelyn" w:date="2018-07-17T11:34:00Z">
            <w:rPr>
              <w:del w:id="1397" w:author="jocelyn" w:date="2018-07-17T11:17:00Z"/>
              <w:rFonts w:ascii="Arial" w:eastAsia="Times New Roman" w:hAnsi="Arial" w:cs="Arial"/>
              <w:sz w:val="24"/>
              <w:szCs w:val="24"/>
            </w:rPr>
          </w:rPrChange>
        </w:rPr>
      </w:pPr>
    </w:p>
    <w:p w14:paraId="7E60CFBD" w14:textId="77777777" w:rsidR="00954E1C" w:rsidRPr="00204389" w:rsidDel="00D40525" w:rsidRDefault="00954E1C" w:rsidP="001B455D">
      <w:pPr>
        <w:spacing w:after="0" w:line="240" w:lineRule="auto"/>
        <w:rPr>
          <w:del w:id="1398" w:author="jocelyn" w:date="2018-07-17T11:17:00Z"/>
          <w:rFonts w:asciiTheme="majorHAnsi" w:eastAsiaTheme="majorEastAsia" w:hAnsiTheme="majorHAnsi" w:cstheme="majorBidi"/>
          <w:sz w:val="32"/>
          <w:szCs w:val="32"/>
          <w:rPrChange w:id="1399" w:author="jocelyn" w:date="2018-07-17T11:34:00Z">
            <w:rPr>
              <w:del w:id="1400" w:author="jocelyn" w:date="2018-07-17T11:17:00Z"/>
              <w:rFonts w:ascii="Arial" w:eastAsia="Times New Roman" w:hAnsi="Arial" w:cs="Arial"/>
              <w:sz w:val="24"/>
              <w:szCs w:val="24"/>
            </w:rPr>
          </w:rPrChange>
        </w:rPr>
      </w:pPr>
    </w:p>
    <w:p w14:paraId="654380A6" w14:textId="5D837562" w:rsidR="00292DB3" w:rsidRDefault="00470753" w:rsidP="00292DB3">
      <w:pPr>
        <w:pStyle w:val="Heading1"/>
      </w:pPr>
      <w:del w:id="1401" w:author="jocelyn" w:date="2018-07-17T11:17:00Z">
        <w:r w:rsidRPr="00204389" w:rsidDel="00D40525">
          <w:rPr>
            <w:rPrChange w:id="1402" w:author="jocelyn" w:date="2018-07-17T11:34:00Z">
              <w:rPr>
                <w:rFonts w:ascii="Arial" w:eastAsia="Times New Roman" w:hAnsi="Arial" w:cs="Arial"/>
                <w:sz w:val="24"/>
                <w:szCs w:val="24"/>
              </w:rPr>
            </w:rPrChange>
          </w:rPr>
          <w:br w:type="page"/>
        </w:r>
      </w:del>
      <w:del w:id="1403" w:author="jocelyn" w:date="2018-07-17T11:34:00Z">
        <w:r w:rsidR="00292DB3" w:rsidDel="00204389">
          <w:delText>Backup Paragraphs</w:delText>
        </w:r>
      </w:del>
      <w:ins w:id="1404" w:author="jocelyn" w:date="2018-07-17T11:34:00Z">
        <w:r w:rsidR="00204389" w:rsidRPr="00204389">
          <w:rPr>
            <w:rPrChange w:id="1405" w:author="jocelyn" w:date="2018-07-17T11:34:00Z">
              <w:rPr>
                <w:rFonts w:ascii="Arial" w:hAnsi="Arial" w:cs="Arial"/>
              </w:rPr>
            </w:rPrChange>
          </w:rPr>
          <w:t>A</w:t>
        </w:r>
        <w:r w:rsidR="00204389" w:rsidRPr="00204389">
          <w:rPr>
            <w:rPrChange w:id="1406" w:author="jocelyn" w:date="2018-07-17T11:35:00Z">
              <w:rPr>
                <w:rFonts w:ascii="Arial" w:hAnsi="Arial" w:cs="Arial"/>
              </w:rPr>
            </w:rPrChange>
          </w:rPr>
          <w:t>ppendix 1</w:t>
        </w:r>
      </w:ins>
    </w:p>
    <w:p w14:paraId="47873864" w14:textId="77777777" w:rsidR="001D380D" w:rsidDel="004C6A87" w:rsidRDefault="001D380D" w:rsidP="001D380D">
      <w:pPr>
        <w:spacing w:after="0" w:line="240" w:lineRule="auto"/>
        <w:rPr>
          <w:del w:id="1407" w:author="jocelyn" w:date="2018-07-17T08:57:00Z"/>
          <w:rFonts w:ascii="Arial" w:eastAsia="Times New Roman" w:hAnsi="Arial" w:cs="Arial"/>
          <w:sz w:val="24"/>
          <w:szCs w:val="24"/>
        </w:rPr>
      </w:pPr>
    </w:p>
    <w:p w14:paraId="38CA6778" w14:textId="77B53E9C" w:rsidR="001D380D" w:rsidDel="004C6A87" w:rsidRDefault="001D380D">
      <w:pPr>
        <w:rPr>
          <w:del w:id="1408" w:author="jocelyn" w:date="2018-07-17T08:56:00Z"/>
          <w:rFonts w:ascii="Arial" w:hAnsi="Arial" w:cs="Arial"/>
          <w:i/>
          <w:color w:val="333745"/>
          <w:shd w:val="clear" w:color="auto" w:fill="FFFFFF"/>
        </w:rPr>
        <w:pPrChange w:id="1409" w:author="jocelyn" w:date="2018-07-17T08:56:00Z">
          <w:pPr>
            <w:spacing w:after="0" w:line="240" w:lineRule="auto"/>
          </w:pPr>
        </w:pPrChange>
      </w:pPr>
      <w:del w:id="1410" w:author="jocelyn" w:date="2018-07-17T08:57:00Z">
        <w:r w:rsidDel="004C6A87">
          <w:rPr>
            <w:rFonts w:ascii="Arial" w:eastAsia="Times New Roman" w:hAnsi="Arial" w:cs="Arial"/>
            <w:sz w:val="24"/>
            <w:szCs w:val="24"/>
          </w:rPr>
          <w:delText>CORE A1</w:delText>
        </w:r>
      </w:del>
      <w:r w:rsidRPr="006D3586">
        <w:rPr>
          <w:rFonts w:ascii="Arial" w:eastAsia="Times New Roman" w:hAnsi="Arial" w:cs="Arial"/>
          <w:sz w:val="24"/>
          <w:szCs w:val="24"/>
        </w:rPr>
        <w:br/>
      </w:r>
      <w:r>
        <w:rPr>
          <w:rFonts w:ascii="Arial" w:hAnsi="Arial" w:cs="Arial"/>
        </w:rPr>
        <w:t>BC03002</w:t>
      </w:r>
      <w:ins w:id="1411" w:author="jocelyn" w:date="2018-07-17T08:57:00Z">
        <w:r w:rsidR="004C6A87">
          <w:rPr>
            <w:rFonts w:ascii="Arial" w:hAnsi="Arial" w:cs="Arial"/>
          </w:rPr>
          <w:t xml:space="preserve"> </w:t>
        </w:r>
      </w:ins>
      <w:r>
        <w:rPr>
          <w:rFonts w:ascii="Arial" w:hAnsi="Arial" w:cs="Arial"/>
        </w:rPr>
        <w:t xml:space="preserve">- </w:t>
      </w:r>
      <w:r w:rsidRPr="004E32CF">
        <w:rPr>
          <w:rFonts w:ascii="Arial" w:hAnsi="Arial" w:cs="Arial"/>
          <w:color w:val="333745"/>
          <w:shd w:val="clear" w:color="auto" w:fill="FFFFFF"/>
        </w:rPr>
        <w:t xml:space="preserve">Liver disease spectrum tissue microarray, containing 15 cases of hepatocellular carcinoma, 8 each of </w:t>
      </w:r>
      <w:proofErr w:type="spellStart"/>
      <w:r w:rsidRPr="004E32CF">
        <w:rPr>
          <w:rFonts w:ascii="Arial" w:hAnsi="Arial" w:cs="Arial"/>
          <w:color w:val="333745"/>
          <w:shd w:val="clear" w:color="auto" w:fill="FFFFFF"/>
        </w:rPr>
        <w:t>cholangiocellular</w:t>
      </w:r>
      <w:proofErr w:type="spellEnd"/>
      <w:r w:rsidRPr="004E32CF">
        <w:rPr>
          <w:rFonts w:ascii="Arial" w:hAnsi="Arial" w:cs="Arial"/>
          <w:color w:val="333745"/>
          <w:shd w:val="clear" w:color="auto" w:fill="FFFFFF"/>
        </w:rPr>
        <w:t xml:space="preserve"> carcinoma and liver cirrhosis, 5 virus hepatitis, 2 each of adjacent normal tissue and normal tissue, duplicate cores per </w:t>
      </w:r>
      <w:r w:rsidRPr="00BB60C4">
        <w:rPr>
          <w:rFonts w:ascii="Arial" w:hAnsi="Arial" w:cs="Arial"/>
          <w:color w:val="333745"/>
          <w:shd w:val="clear" w:color="auto" w:fill="FFFFFF"/>
        </w:rPr>
        <w:t>case</w:t>
      </w:r>
      <w:r w:rsidRPr="00BB60C4">
        <w:rPr>
          <w:rFonts w:ascii="Arial" w:hAnsi="Arial" w:cs="Arial"/>
          <w:i/>
          <w:color w:val="333745"/>
          <w:shd w:val="clear" w:color="auto" w:fill="FFFFFF"/>
          <w:rPrChange w:id="1412" w:author="jocelyn" w:date="2018-07-17T08:55:00Z">
            <w:rPr>
              <w:rFonts w:ascii="Arial" w:hAnsi="Arial" w:cs="Arial"/>
              <w:color w:val="333745"/>
              <w:shd w:val="clear" w:color="auto" w:fill="FFFFFF"/>
            </w:rPr>
          </w:rPrChange>
        </w:rPr>
        <w:t xml:space="preserve"> (</w:t>
      </w:r>
      <w:ins w:id="1413" w:author="jocelyn" w:date="2018-07-17T11:37:00Z">
        <w:r w:rsidR="00204389">
          <w:rPr>
            <w:rFonts w:ascii="Arial" w:hAnsi="Arial" w:cs="Arial"/>
          </w:rPr>
          <w:t xml:space="preserve">H9- </w:t>
        </w:r>
      </w:ins>
      <w:ins w:id="1414" w:author="jocelyn" w:date="2018-07-17T08:54:00Z">
        <w:r w:rsidR="00BB60C4" w:rsidRPr="00BB60C4">
          <w:rPr>
            <w:rFonts w:ascii="Arial" w:hAnsi="Arial" w:cs="Arial"/>
            <w:i/>
            <w:color w:val="333745"/>
            <w:shd w:val="clear" w:color="auto" w:fill="FFFFFF"/>
            <w:rPrChange w:id="1415" w:author="jocelyn" w:date="2018-07-17T08:55:00Z">
              <w:rPr/>
            </w:rPrChange>
          </w:rPr>
          <w:t>50, M, liver, normal hepatic tissue</w:t>
        </w:r>
      </w:ins>
      <w:del w:id="1416" w:author="jocelyn" w:date="2018-07-17T08:54:00Z">
        <w:r w:rsidRPr="00BB60C4" w:rsidDel="00BB60C4">
          <w:rPr>
            <w:rFonts w:ascii="Arial" w:hAnsi="Arial" w:cs="Arial"/>
            <w:i/>
            <w:color w:val="333745"/>
            <w:shd w:val="clear" w:color="auto" w:fill="FFFFFF"/>
          </w:rPr>
          <w:delText>60, M, liver, hepatocellular carcinoma, TNM: T2N0M0, grade 1, stage II, malignant</w:delText>
        </w:r>
      </w:del>
      <w:r w:rsidRPr="00BB60C4">
        <w:rPr>
          <w:rFonts w:ascii="Arial" w:hAnsi="Arial" w:cs="Arial"/>
          <w:i/>
          <w:color w:val="333745"/>
          <w:shd w:val="clear" w:color="auto" w:fill="FFFFFF"/>
        </w:rPr>
        <w:t>)</w:t>
      </w:r>
    </w:p>
    <w:p w14:paraId="47F04933" w14:textId="77777777" w:rsidR="001D380D" w:rsidRPr="00971A17" w:rsidRDefault="001D380D">
      <w:pPr>
        <w:rPr>
          <w:rFonts w:ascii="Arial" w:eastAsia="Times New Roman" w:hAnsi="Arial" w:cs="Arial"/>
          <w:i/>
        </w:rPr>
        <w:pPrChange w:id="1417" w:author="jocelyn" w:date="2018-07-17T08:56:00Z">
          <w:pPr>
            <w:spacing w:after="0" w:line="240" w:lineRule="auto"/>
          </w:pPr>
        </w:pPrChange>
      </w:pPr>
    </w:p>
    <w:p w14:paraId="2B88B73D" w14:textId="74037014" w:rsidR="004C6A87" w:rsidRPr="004C6A87" w:rsidRDefault="001D380D" w:rsidP="001D380D">
      <w:pPr>
        <w:rPr>
          <w:rFonts w:ascii="Arial" w:hAnsi="Arial" w:cs="Arial"/>
          <w:i/>
          <w:color w:val="333745"/>
          <w:shd w:val="clear" w:color="auto" w:fill="FFFFFF"/>
          <w:rPrChange w:id="1418" w:author="jocelyn" w:date="2018-07-17T08:57:00Z">
            <w:rPr>
              <w:rFonts w:ascii="Arial" w:hAnsi="Arial" w:cs="Arial"/>
              <w:i/>
            </w:rPr>
          </w:rPrChange>
        </w:rPr>
      </w:pPr>
      <w:r w:rsidRPr="004E32CF">
        <w:rPr>
          <w:rFonts w:ascii="Arial" w:hAnsi="Arial" w:cs="Arial"/>
        </w:rPr>
        <w:t>BC04002</w:t>
      </w:r>
      <w:ins w:id="1419" w:author="jocelyn" w:date="2018-07-17T08:57:00Z">
        <w:r w:rsidR="004C6A87">
          <w:rPr>
            <w:rFonts w:ascii="Arial" w:hAnsi="Arial" w:cs="Arial"/>
          </w:rPr>
          <w:t xml:space="preserve"> </w:t>
        </w:r>
      </w:ins>
      <w:r w:rsidRPr="004E32CF">
        <w:rPr>
          <w:rFonts w:ascii="Arial" w:hAnsi="Arial" w:cs="Arial"/>
        </w:rPr>
        <w:t xml:space="preserve">- </w:t>
      </w:r>
      <w:r w:rsidRPr="004E32CF">
        <w:rPr>
          <w:rFonts w:ascii="Arial" w:hAnsi="Arial" w:cs="Arial"/>
          <w:color w:val="333745"/>
          <w:shd w:val="clear" w:color="auto" w:fill="FFFFFF"/>
        </w:rPr>
        <w:t>Lung disease spectrum tissue microarray, containing 20 cases of each squamous cell carcinoma and adenocarcinoma, 10 each of small cell undifferentiated carcinoma and alveolar cell carcinoma, 5 carcinoid, 10 metastatic carcinoma, 5 each of inflammatory pseudotumor, tuberculosis, adjacent tissue, adjacent normal tissue and normal tissue, single core per case</w:t>
      </w:r>
      <w:r>
        <w:rPr>
          <w:rFonts w:ascii="Arial" w:hAnsi="Arial" w:cs="Arial"/>
          <w:color w:val="333745"/>
          <w:shd w:val="clear" w:color="auto" w:fill="FFFFFF"/>
        </w:rPr>
        <w:t xml:space="preserve"> </w:t>
      </w:r>
      <w:r w:rsidRPr="004C6A87">
        <w:rPr>
          <w:rFonts w:ascii="Arial" w:hAnsi="Arial" w:cs="Arial"/>
          <w:i/>
          <w:color w:val="333745"/>
          <w:shd w:val="clear" w:color="auto" w:fill="FFFFFF"/>
        </w:rPr>
        <w:t>(</w:t>
      </w:r>
      <w:ins w:id="1420" w:author="jocelyn" w:date="2018-07-17T11:37:00Z">
        <w:r w:rsidR="00204389">
          <w:rPr>
            <w:rFonts w:ascii="Arial" w:hAnsi="Arial" w:cs="Arial"/>
          </w:rPr>
          <w:t xml:space="preserve">J7- </w:t>
        </w:r>
      </w:ins>
      <w:ins w:id="1421" w:author="jocelyn" w:date="2018-07-17T08:55:00Z">
        <w:r w:rsidR="004C6A87" w:rsidRPr="004C6A87">
          <w:rPr>
            <w:rFonts w:ascii="Arial" w:hAnsi="Arial" w:cs="Arial"/>
            <w:i/>
            <w:color w:val="333745"/>
            <w:shd w:val="clear" w:color="auto" w:fill="FFFFFF"/>
            <w:rPrChange w:id="1422" w:author="jocelyn" w:date="2018-07-17T08:56:00Z">
              <w:rPr/>
            </w:rPrChange>
          </w:rPr>
          <w:t>14, F, normal lung tissue</w:t>
        </w:r>
      </w:ins>
      <w:del w:id="1423" w:author="jocelyn" w:date="2018-07-17T08:55:00Z">
        <w:r w:rsidRPr="004C6A87" w:rsidDel="004C6A87">
          <w:rPr>
            <w:rFonts w:ascii="Arial" w:hAnsi="Arial" w:cs="Arial"/>
            <w:i/>
            <w:color w:val="333745"/>
            <w:shd w:val="clear" w:color="auto" w:fill="FFFFFF"/>
          </w:rPr>
          <w:delText>65, M, lung, squamous cell carcinoma, TNM: T3N1M0, grade 1, stage IIIa, malignant</w:delText>
        </w:r>
      </w:del>
      <w:r w:rsidRPr="004C6A87">
        <w:rPr>
          <w:rFonts w:ascii="Arial" w:hAnsi="Arial" w:cs="Arial"/>
          <w:i/>
          <w:color w:val="333745"/>
          <w:shd w:val="clear" w:color="auto" w:fill="FFFFFF"/>
        </w:rPr>
        <w:t>)</w:t>
      </w:r>
    </w:p>
    <w:p w14:paraId="55087C3C" w14:textId="6DFFD61D" w:rsidR="001D380D" w:rsidRPr="004C6A87" w:rsidRDefault="001D380D" w:rsidP="001D380D">
      <w:pPr>
        <w:rPr>
          <w:rFonts w:ascii="Arial" w:hAnsi="Arial" w:cs="Arial"/>
          <w:i/>
          <w:color w:val="333745"/>
          <w:shd w:val="clear" w:color="auto" w:fill="FFFFFF"/>
          <w:rPrChange w:id="1424" w:author="jocelyn" w:date="2018-07-17T08:56:00Z">
            <w:rPr>
              <w:rFonts w:ascii="Arial" w:hAnsi="Arial" w:cs="Arial"/>
              <w:i/>
            </w:rPr>
          </w:rPrChange>
        </w:rPr>
      </w:pPr>
      <w:r w:rsidRPr="004E32CF">
        <w:rPr>
          <w:rFonts w:ascii="Arial" w:hAnsi="Arial" w:cs="Arial"/>
        </w:rPr>
        <w:t>BC05002A</w:t>
      </w:r>
      <w:ins w:id="1425" w:author="jocelyn" w:date="2018-07-17T08:58:00Z">
        <w:r w:rsidR="004C6A87">
          <w:rPr>
            <w:rFonts w:ascii="Arial" w:hAnsi="Arial" w:cs="Arial"/>
          </w:rPr>
          <w:t xml:space="preserve"> </w:t>
        </w:r>
      </w:ins>
      <w:r w:rsidRPr="004E32CF">
        <w:rPr>
          <w:rFonts w:ascii="Arial" w:hAnsi="Arial" w:cs="Arial"/>
        </w:rPr>
        <w:t xml:space="preserve">- </w:t>
      </w:r>
      <w:r w:rsidRPr="004E32CF">
        <w:rPr>
          <w:rFonts w:ascii="Arial" w:hAnsi="Arial" w:cs="Arial"/>
          <w:color w:val="333745"/>
          <w:shd w:val="clear" w:color="auto" w:fill="FFFFFF"/>
        </w:rPr>
        <w:t xml:space="preserve">Colon disease spectrum tissue microarray, containing 20 cases of each adenocarcinoma and metastatic carcinoma, 5 cases of each adenoma and polyp, 4 cases of </w:t>
      </w:r>
      <w:r>
        <w:rPr>
          <w:rFonts w:ascii="Arial" w:hAnsi="Arial" w:cs="Arial"/>
          <w:color w:val="333745"/>
          <w:shd w:val="clear" w:color="auto" w:fill="FFFFFF"/>
        </w:rPr>
        <w:t>C</w:t>
      </w:r>
      <w:r w:rsidRPr="004E32CF">
        <w:rPr>
          <w:rFonts w:ascii="Arial" w:hAnsi="Arial" w:cs="Arial"/>
          <w:color w:val="333745"/>
          <w:shd w:val="clear" w:color="auto" w:fill="FFFFFF"/>
        </w:rPr>
        <w:t xml:space="preserve">rohn's disease, 1 case of tuberculosis, 5 cases of </w:t>
      </w:r>
      <w:proofErr w:type="spellStart"/>
      <w:r w:rsidRPr="004E32CF">
        <w:rPr>
          <w:rFonts w:ascii="Arial" w:hAnsi="Arial" w:cs="Arial"/>
          <w:color w:val="333745"/>
          <w:shd w:val="clear" w:color="auto" w:fill="FFFFFF"/>
        </w:rPr>
        <w:t>colonitis</w:t>
      </w:r>
      <w:proofErr w:type="spellEnd"/>
      <w:r w:rsidRPr="004E32CF">
        <w:rPr>
          <w:rFonts w:ascii="Arial" w:hAnsi="Arial" w:cs="Arial"/>
          <w:color w:val="333745"/>
          <w:shd w:val="clear" w:color="auto" w:fill="FFFFFF"/>
        </w:rPr>
        <w:t>, 10 cases of each adjacent normal colonic tissue and normal tissue, single core per case</w:t>
      </w:r>
      <w:r>
        <w:rPr>
          <w:rFonts w:ascii="Arial" w:hAnsi="Arial" w:cs="Arial"/>
          <w:color w:val="333745"/>
          <w:shd w:val="clear" w:color="auto" w:fill="FFFFFF"/>
        </w:rPr>
        <w:t xml:space="preserve"> </w:t>
      </w:r>
      <w:r>
        <w:rPr>
          <w:rFonts w:ascii="Arial" w:hAnsi="Arial" w:cs="Arial"/>
          <w:i/>
          <w:color w:val="333745"/>
          <w:shd w:val="clear" w:color="auto" w:fill="FFFFFF"/>
        </w:rPr>
        <w:t>(</w:t>
      </w:r>
      <w:ins w:id="1426" w:author="jocelyn" w:date="2018-07-17T11:37:00Z">
        <w:r w:rsidR="00204389">
          <w:rPr>
            <w:rFonts w:ascii="Arial" w:hAnsi="Arial" w:cs="Arial"/>
          </w:rPr>
          <w:t xml:space="preserve">H8- </w:t>
        </w:r>
      </w:ins>
      <w:ins w:id="1427" w:author="jocelyn" w:date="2018-07-17T08:56:00Z">
        <w:r w:rsidR="004C6A87" w:rsidRPr="004C6A87">
          <w:rPr>
            <w:rFonts w:ascii="Arial" w:hAnsi="Arial" w:cs="Arial"/>
            <w:i/>
            <w:color w:val="333745"/>
            <w:shd w:val="clear" w:color="auto" w:fill="FFFFFF"/>
            <w:rPrChange w:id="1428" w:author="jocelyn" w:date="2018-07-17T08:56:00Z">
              <w:rPr/>
            </w:rPrChange>
          </w:rPr>
          <w:t>30, M, normal colonic tissue)</w:t>
        </w:r>
      </w:ins>
      <w:del w:id="1429" w:author="jocelyn" w:date="2018-07-17T08:56:00Z">
        <w:r w:rsidDel="004C6A87">
          <w:rPr>
            <w:rFonts w:ascii="Arial" w:hAnsi="Arial" w:cs="Arial"/>
            <w:i/>
            <w:color w:val="333745"/>
            <w:shd w:val="clear" w:color="auto" w:fill="FFFFFF"/>
          </w:rPr>
          <w:delText>42, F, colon, adenocarcinoma, TNM: T4N0M0, grade 1, stage IIB, malignant)</w:delText>
        </w:r>
      </w:del>
    </w:p>
    <w:p w14:paraId="4192DD7E" w14:textId="46B06D52" w:rsidR="001D380D" w:rsidRPr="004C6A87" w:rsidRDefault="001D380D" w:rsidP="001D380D">
      <w:pPr>
        <w:rPr>
          <w:rFonts w:ascii="Arial" w:hAnsi="Arial" w:cs="Arial"/>
          <w:i/>
          <w:color w:val="333745"/>
          <w:shd w:val="clear" w:color="auto" w:fill="FFFFFF"/>
          <w:rPrChange w:id="1430" w:author="jocelyn" w:date="2018-07-17T08:58:00Z">
            <w:rPr>
              <w:rFonts w:ascii="Arial" w:hAnsi="Arial" w:cs="Arial"/>
              <w:i/>
            </w:rPr>
          </w:rPrChange>
        </w:rPr>
      </w:pPr>
      <w:r w:rsidRPr="004E32CF">
        <w:rPr>
          <w:rFonts w:ascii="Arial" w:hAnsi="Arial" w:cs="Arial"/>
        </w:rPr>
        <w:t>BC07001</w:t>
      </w:r>
      <w:ins w:id="1431" w:author="jocelyn" w:date="2018-07-17T08:58:00Z">
        <w:r w:rsidR="004C6A87">
          <w:rPr>
            <w:rFonts w:ascii="Arial" w:hAnsi="Arial" w:cs="Arial"/>
          </w:rPr>
          <w:t xml:space="preserve"> </w:t>
        </w:r>
      </w:ins>
      <w:r w:rsidRPr="004E32CF">
        <w:rPr>
          <w:rFonts w:ascii="Arial" w:hAnsi="Arial" w:cs="Arial"/>
        </w:rPr>
        <w:t xml:space="preserve">- </w:t>
      </w:r>
      <w:r w:rsidRPr="004E32CF">
        <w:rPr>
          <w:rFonts w:ascii="Arial" w:hAnsi="Arial" w:cs="Arial"/>
          <w:color w:val="333745"/>
          <w:shd w:val="clear" w:color="auto" w:fill="FFFFFF"/>
        </w:rPr>
        <w:t xml:space="preserve">Kidney disease spectrum (kidney cancer progression) tissue microarray, containing 8 cases of kidney clear cell carcinoma, 5 each of kidney transitional cell carcinoma, carcinoma </w:t>
      </w:r>
      <w:proofErr w:type="spellStart"/>
      <w:r w:rsidRPr="004E32CF">
        <w:rPr>
          <w:rFonts w:ascii="Arial" w:hAnsi="Arial" w:cs="Arial"/>
          <w:color w:val="333745"/>
          <w:shd w:val="clear" w:color="auto" w:fill="FFFFFF"/>
        </w:rPr>
        <w:t>sarcomatodes</w:t>
      </w:r>
      <w:proofErr w:type="spellEnd"/>
      <w:r w:rsidRPr="004E32CF">
        <w:rPr>
          <w:rFonts w:ascii="Arial" w:hAnsi="Arial" w:cs="Arial"/>
          <w:color w:val="333745"/>
          <w:shd w:val="clear" w:color="auto" w:fill="FFFFFF"/>
        </w:rPr>
        <w:t xml:space="preserve"> and metastatic carcinoma, plus 2 kidney adenoma, 5 each of kidney adjacent tissue, adjacent normal kidney tissue and normal kidney tissue, duplicate cores per case</w:t>
      </w:r>
      <w:r w:rsidRPr="004C6A87">
        <w:rPr>
          <w:rFonts w:ascii="Arial" w:hAnsi="Arial" w:cs="Arial"/>
          <w:i/>
          <w:color w:val="333745"/>
          <w:shd w:val="clear" w:color="auto" w:fill="FFFFFF"/>
          <w:rPrChange w:id="1432" w:author="jocelyn" w:date="2018-07-17T08:58:00Z">
            <w:rPr>
              <w:rFonts w:ascii="Arial" w:hAnsi="Arial" w:cs="Arial"/>
              <w:color w:val="333745"/>
              <w:shd w:val="clear" w:color="auto" w:fill="FFFFFF"/>
            </w:rPr>
          </w:rPrChange>
        </w:rPr>
        <w:t xml:space="preserve"> </w:t>
      </w:r>
      <w:r>
        <w:rPr>
          <w:rFonts w:ascii="Arial" w:hAnsi="Arial" w:cs="Arial"/>
          <w:i/>
          <w:color w:val="333745"/>
          <w:shd w:val="clear" w:color="auto" w:fill="FFFFFF"/>
        </w:rPr>
        <w:t>(</w:t>
      </w:r>
      <w:ins w:id="1433" w:author="jocelyn" w:date="2018-07-17T11:37:00Z">
        <w:r w:rsidR="00204389">
          <w:rPr>
            <w:rFonts w:ascii="Arial" w:hAnsi="Arial" w:cs="Arial"/>
          </w:rPr>
          <w:t xml:space="preserve">H7- </w:t>
        </w:r>
      </w:ins>
      <w:ins w:id="1434" w:author="jocelyn" w:date="2018-07-17T08:58:00Z">
        <w:r w:rsidR="004C6A87">
          <w:rPr>
            <w:rFonts w:ascii="Arial" w:hAnsi="Arial" w:cs="Arial"/>
            <w:i/>
            <w:color w:val="333745"/>
            <w:shd w:val="clear" w:color="auto" w:fill="FFFFFF"/>
          </w:rPr>
          <w:t xml:space="preserve">50, F, </w:t>
        </w:r>
        <w:r w:rsidR="004C6A87" w:rsidRPr="004C6A87">
          <w:rPr>
            <w:rFonts w:ascii="Arial" w:hAnsi="Arial" w:cs="Arial"/>
            <w:i/>
            <w:color w:val="333745"/>
            <w:shd w:val="clear" w:color="auto" w:fill="FFFFFF"/>
            <w:rPrChange w:id="1435" w:author="jocelyn" w:date="2018-07-17T08:58:00Z">
              <w:rPr/>
            </w:rPrChange>
          </w:rPr>
          <w:t>normal kidney tissue</w:t>
        </w:r>
      </w:ins>
      <w:del w:id="1436" w:author="jocelyn" w:date="2018-07-17T08:58:00Z">
        <w:r w:rsidDel="004C6A87">
          <w:rPr>
            <w:rFonts w:ascii="Arial" w:hAnsi="Arial" w:cs="Arial"/>
            <w:i/>
            <w:color w:val="333745"/>
            <w:shd w:val="clear" w:color="auto" w:fill="FFFFFF"/>
          </w:rPr>
          <w:delText>54, M, kidney, clear cell carcinoma, TNM: T1N0M0, grade 1, stage I, malignant</w:delText>
        </w:r>
      </w:del>
      <w:r>
        <w:rPr>
          <w:rFonts w:ascii="Arial" w:hAnsi="Arial" w:cs="Arial"/>
          <w:i/>
          <w:color w:val="333745"/>
          <w:shd w:val="clear" w:color="auto" w:fill="FFFFFF"/>
        </w:rPr>
        <w:t>)</w:t>
      </w:r>
    </w:p>
    <w:p w14:paraId="3A48007E" w14:textId="3E856113" w:rsidR="001D380D" w:rsidRPr="00280F2A" w:rsidDel="00BB60C4" w:rsidRDefault="001D380D" w:rsidP="001D380D">
      <w:pPr>
        <w:rPr>
          <w:del w:id="1437" w:author="jocelyn" w:date="2018-07-17T08:50:00Z"/>
          <w:rFonts w:ascii="Arial" w:hAnsi="Arial" w:cs="Arial"/>
          <w:i/>
          <w:color w:val="333745"/>
          <w:shd w:val="clear" w:color="auto" w:fill="FFFFFF"/>
        </w:rPr>
      </w:pPr>
      <w:del w:id="1438" w:author="jocelyn" w:date="2018-07-17T08:50:00Z">
        <w:r w:rsidRPr="00971A17" w:rsidDel="00BB60C4">
          <w:rPr>
            <w:rFonts w:ascii="Arial" w:hAnsi="Arial" w:cs="Arial"/>
            <w:color w:val="333745"/>
            <w:shd w:val="clear" w:color="auto" w:fill="FFFFFF"/>
          </w:rPr>
          <w:delText>BIC44011A- Gallbladder intraepithelial neoplasia tissue microarray, containing 35 cases of gallbladder epithelial atypical hyperplasia, duplicate cores per case; 5 cases of gallbladder adenocarcinoma and 5 cases of gallbladder squamous cell carcinoma, single core per case</w:delText>
        </w:r>
        <w:r w:rsidDel="00BB60C4">
          <w:rPr>
            <w:rFonts w:ascii="Arial" w:hAnsi="Arial" w:cs="Arial"/>
            <w:color w:val="333745"/>
            <w:shd w:val="clear" w:color="auto" w:fill="FFFFFF"/>
          </w:rPr>
          <w:delText xml:space="preserve"> </w:delText>
        </w:r>
        <w:r w:rsidDel="00BB60C4">
          <w:rPr>
            <w:rFonts w:ascii="Arial" w:hAnsi="Arial" w:cs="Arial"/>
            <w:i/>
            <w:color w:val="333745"/>
            <w:shd w:val="clear" w:color="auto" w:fill="FFFFFF"/>
          </w:rPr>
          <w:delText>(37, M, gallbladder, papillary type gallbladder intraepithelial neoplasia (SPARSE), hyperplasia)</w:delText>
        </w:r>
      </w:del>
    </w:p>
    <w:p w14:paraId="7747B3D1" w14:textId="313B4D7B" w:rsidR="001D380D" w:rsidRPr="004C6A87" w:rsidRDefault="001D380D" w:rsidP="001D380D">
      <w:pPr>
        <w:rPr>
          <w:rPrChange w:id="1439" w:author="jocelyn" w:date="2018-07-17T08:59:00Z">
            <w:rPr>
              <w:rFonts w:ascii="Arial" w:hAnsi="Arial" w:cs="Arial"/>
              <w:i/>
              <w:color w:val="333745"/>
              <w:shd w:val="clear" w:color="auto" w:fill="FFFFFF"/>
            </w:rPr>
          </w:rPrChange>
        </w:rPr>
      </w:pPr>
      <w:r w:rsidRPr="00971A17">
        <w:rPr>
          <w:rFonts w:ascii="Arial" w:hAnsi="Arial" w:cs="Arial"/>
          <w:color w:val="333745"/>
          <w:shd w:val="clear" w:color="auto" w:fill="FFFFFF"/>
        </w:rPr>
        <w:t>BL2082</w:t>
      </w:r>
      <w:ins w:id="1440" w:author="jocelyn" w:date="2018-07-17T08:59:00Z">
        <w:r w:rsidR="004C6A87">
          <w:rPr>
            <w:rFonts w:ascii="Arial" w:hAnsi="Arial" w:cs="Arial"/>
            <w:color w:val="333745"/>
            <w:shd w:val="clear" w:color="auto" w:fill="FFFFFF"/>
          </w:rPr>
          <w:t xml:space="preserve"> </w:t>
        </w:r>
      </w:ins>
      <w:r w:rsidRPr="00971A17">
        <w:rPr>
          <w:rFonts w:ascii="Arial" w:hAnsi="Arial" w:cs="Arial"/>
          <w:color w:val="333745"/>
          <w:shd w:val="clear" w:color="auto" w:fill="FFFFFF"/>
        </w:rPr>
        <w:t xml:space="preserve">- Bladder (urocystic) cancer tissue microarray, containing 129 cases of transitional cell carcinoma, 5 squamous cell carcinoma, 2 adenocarcinoma, 1 undifferentiated carcinoma, 3 each of carcinoma </w:t>
      </w:r>
      <w:proofErr w:type="spellStart"/>
      <w:r w:rsidRPr="00971A17">
        <w:rPr>
          <w:rFonts w:ascii="Arial" w:hAnsi="Arial" w:cs="Arial"/>
          <w:color w:val="333745"/>
          <w:shd w:val="clear" w:color="auto" w:fill="FFFFFF"/>
        </w:rPr>
        <w:t>sarcomatodes</w:t>
      </w:r>
      <w:proofErr w:type="spellEnd"/>
      <w:r w:rsidRPr="00971A17">
        <w:rPr>
          <w:rFonts w:ascii="Arial" w:hAnsi="Arial" w:cs="Arial"/>
          <w:color w:val="333745"/>
          <w:shd w:val="clear" w:color="auto" w:fill="FFFFFF"/>
        </w:rPr>
        <w:t xml:space="preserve">, metastatic carcinoma and papilloma, 2 pheochromocytoma, </w:t>
      </w:r>
      <w:r w:rsidRPr="00971A17">
        <w:rPr>
          <w:rFonts w:ascii="Arial" w:hAnsi="Arial" w:cs="Arial"/>
          <w:color w:val="333745"/>
          <w:shd w:val="clear" w:color="auto" w:fill="FFFFFF"/>
        </w:rPr>
        <w:lastRenderedPageBreak/>
        <w:t>12 hyperplasia, 40 inflammation, 2 adjacent normal tissue and 6 normal tissue, single core per case</w:t>
      </w:r>
      <w:r>
        <w:rPr>
          <w:rFonts w:ascii="Arial" w:hAnsi="Arial" w:cs="Arial"/>
          <w:color w:val="333745"/>
          <w:shd w:val="clear" w:color="auto" w:fill="FFFFFF"/>
        </w:rPr>
        <w:t xml:space="preserve"> </w:t>
      </w:r>
      <w:r>
        <w:rPr>
          <w:rFonts w:ascii="Arial" w:hAnsi="Arial" w:cs="Arial"/>
          <w:i/>
          <w:color w:val="333745"/>
          <w:shd w:val="clear" w:color="auto" w:fill="FFFFFF"/>
        </w:rPr>
        <w:t>(</w:t>
      </w:r>
      <w:ins w:id="1441" w:author="jocelyn" w:date="2018-07-17T11:37:00Z">
        <w:r w:rsidR="00204389">
          <w:rPr>
            <w:rFonts w:ascii="Arial" w:hAnsi="Arial" w:cs="Arial"/>
            <w:color w:val="333745"/>
            <w:shd w:val="clear" w:color="auto" w:fill="FFFFFF"/>
          </w:rPr>
          <w:t xml:space="preserve">M13- </w:t>
        </w:r>
      </w:ins>
      <w:ins w:id="1442" w:author="jocelyn" w:date="2018-07-17T08:59:00Z">
        <w:r w:rsidR="004C6A87">
          <w:rPr>
            <w:rFonts w:ascii="Arial" w:hAnsi="Arial" w:cs="Arial"/>
            <w:i/>
            <w:color w:val="333745"/>
            <w:shd w:val="clear" w:color="auto" w:fill="FFFFFF"/>
          </w:rPr>
          <w:t xml:space="preserve">35, M, </w:t>
        </w:r>
        <w:r w:rsidR="004C6A87" w:rsidRPr="004C6A87">
          <w:rPr>
            <w:rFonts w:ascii="Arial" w:hAnsi="Arial" w:cs="Arial"/>
            <w:i/>
            <w:color w:val="333745"/>
            <w:shd w:val="clear" w:color="auto" w:fill="FFFFFF"/>
            <w:rPrChange w:id="1443" w:author="jocelyn" w:date="2018-07-17T08:59:00Z">
              <w:rPr/>
            </w:rPrChange>
          </w:rPr>
          <w:t xml:space="preserve"> normal urocystic tissue</w:t>
        </w:r>
      </w:ins>
      <w:del w:id="1444" w:author="jocelyn" w:date="2018-07-17T08:59:00Z">
        <w:r w:rsidDel="004C6A87">
          <w:rPr>
            <w:rFonts w:ascii="Arial" w:hAnsi="Arial" w:cs="Arial"/>
            <w:i/>
            <w:color w:val="333745"/>
            <w:shd w:val="clear" w:color="auto" w:fill="FFFFFF"/>
          </w:rPr>
          <w:delText>28, F, bladder, papillary transitional cell carcinoma, TNM: T1N0M0, grade 1, malignant</w:delText>
        </w:r>
      </w:del>
      <w:r>
        <w:rPr>
          <w:rFonts w:ascii="Arial" w:hAnsi="Arial" w:cs="Arial"/>
          <w:i/>
          <w:color w:val="333745"/>
          <w:shd w:val="clear" w:color="auto" w:fill="FFFFFF"/>
        </w:rPr>
        <w:t>)</w:t>
      </w:r>
    </w:p>
    <w:p w14:paraId="14CA5529" w14:textId="087AEBFA" w:rsidR="001D380D" w:rsidRPr="003149A1" w:rsidRDefault="001D380D" w:rsidP="001D380D">
      <w:pPr>
        <w:rPr>
          <w:rFonts w:ascii="Arial" w:hAnsi="Arial" w:cs="Arial"/>
          <w:i/>
          <w:color w:val="333745"/>
          <w:shd w:val="clear" w:color="auto" w:fill="FFFFFF"/>
        </w:rPr>
      </w:pPr>
      <w:del w:id="1445" w:author="jocelyn" w:date="2018-07-17T08:49:00Z">
        <w:r w:rsidDel="00BB60C4">
          <w:rPr>
            <w:rFonts w:ascii="Arial" w:hAnsi="Arial" w:cs="Arial"/>
            <w:color w:val="333745"/>
            <w:shd w:val="clear" w:color="auto" w:fill="FFFFFF"/>
          </w:rPr>
          <w:delText>**</w:delText>
        </w:r>
      </w:del>
      <w:r w:rsidRPr="00971A17">
        <w:rPr>
          <w:rFonts w:ascii="Arial" w:hAnsi="Arial" w:cs="Arial"/>
          <w:color w:val="333745"/>
          <w:shd w:val="clear" w:color="auto" w:fill="FFFFFF"/>
        </w:rPr>
        <w:t>BR963C</w:t>
      </w:r>
      <w:ins w:id="1446" w:author="jocelyn" w:date="2018-07-17T08:59:00Z">
        <w:r w:rsidR="004C6A87">
          <w:rPr>
            <w:rFonts w:ascii="Arial" w:hAnsi="Arial" w:cs="Arial"/>
            <w:color w:val="333745"/>
            <w:shd w:val="clear" w:color="auto" w:fill="FFFFFF"/>
          </w:rPr>
          <w:t xml:space="preserve"> </w:t>
        </w:r>
      </w:ins>
      <w:r w:rsidRPr="00971A17">
        <w:rPr>
          <w:rFonts w:ascii="Arial" w:hAnsi="Arial" w:cs="Arial"/>
          <w:color w:val="333745"/>
          <w:shd w:val="clear" w:color="auto" w:fill="FFFFFF"/>
        </w:rPr>
        <w:t>- Breast disease spectrum tissue microarray, containing 1 case of breast tissue, 3 each of adenosis</w:t>
      </w:r>
      <w:ins w:id="1447" w:author="jocelyn" w:date="2018-07-17T09:00:00Z">
        <w:r w:rsidR="004C6A87">
          <w:rPr>
            <w:rFonts w:ascii="Arial" w:hAnsi="Arial" w:cs="Arial"/>
            <w:color w:val="333745"/>
            <w:shd w:val="clear" w:color="auto" w:fill="FFFFFF"/>
          </w:rPr>
          <w:t xml:space="preserve">, </w:t>
        </w:r>
      </w:ins>
      <w:del w:id="1448" w:author="jocelyn" w:date="2018-07-17T09:00:00Z">
        <w:r w:rsidRPr="00971A17" w:rsidDel="004C6A87">
          <w:rPr>
            <w:rFonts w:ascii="Arial" w:hAnsi="Arial" w:cs="Arial"/>
            <w:color w:val="333745"/>
            <w:shd w:val="clear" w:color="auto" w:fill="FFFFFF"/>
          </w:rPr>
          <w:delText>、</w:delText>
        </w:r>
      </w:del>
      <w:r w:rsidRPr="00971A17">
        <w:rPr>
          <w:rFonts w:ascii="Arial" w:hAnsi="Arial" w:cs="Arial"/>
          <w:color w:val="333745"/>
          <w:shd w:val="clear" w:color="auto" w:fill="FFFFFF"/>
        </w:rPr>
        <w:t>plasma cell mastitis and fibroadenoma, 1 intraductal carcinoma, 35 invasive ductal carcinoma, plus 2 invasive lobular carcinoma, duplicate cores per case</w:t>
      </w:r>
      <w:r>
        <w:rPr>
          <w:rFonts w:ascii="Arial" w:hAnsi="Arial" w:cs="Arial"/>
          <w:color w:val="333745"/>
          <w:shd w:val="clear" w:color="auto" w:fill="FFFFFF"/>
        </w:rPr>
        <w:t xml:space="preserve"> </w:t>
      </w:r>
      <w:r>
        <w:rPr>
          <w:rFonts w:ascii="Arial" w:hAnsi="Arial" w:cs="Arial"/>
          <w:i/>
          <w:color w:val="333745"/>
          <w:shd w:val="clear" w:color="auto" w:fill="FFFFFF"/>
        </w:rPr>
        <w:t>(</w:t>
      </w:r>
      <w:ins w:id="1449" w:author="jocelyn" w:date="2018-07-17T11:37:00Z">
        <w:r w:rsidR="00204389">
          <w:rPr>
            <w:rFonts w:ascii="Arial" w:hAnsi="Arial" w:cs="Arial"/>
            <w:color w:val="333745"/>
            <w:shd w:val="clear" w:color="auto" w:fill="FFFFFF"/>
          </w:rPr>
          <w:t xml:space="preserve">A1- </w:t>
        </w:r>
      </w:ins>
      <w:r>
        <w:rPr>
          <w:rFonts w:ascii="Arial" w:hAnsi="Arial" w:cs="Arial"/>
          <w:i/>
          <w:color w:val="333745"/>
          <w:shd w:val="clear" w:color="auto" w:fill="FFFFFF"/>
        </w:rPr>
        <w:t>42, F, breast tissue)</w:t>
      </w:r>
    </w:p>
    <w:p w14:paraId="3131BFAA" w14:textId="19FB8663" w:rsidR="001D380D" w:rsidRPr="00DA1210" w:rsidDel="00BB60C4" w:rsidRDefault="001D380D" w:rsidP="001D380D">
      <w:pPr>
        <w:rPr>
          <w:del w:id="1450" w:author="jocelyn" w:date="2018-07-17T08:49:00Z"/>
          <w:rFonts w:ascii="Arial" w:hAnsi="Arial" w:cs="Arial"/>
          <w:i/>
          <w:color w:val="333745"/>
          <w:shd w:val="clear" w:color="auto" w:fill="FFFFFF"/>
        </w:rPr>
      </w:pPr>
      <w:del w:id="1451" w:author="jocelyn" w:date="2018-07-17T08:49:00Z">
        <w:r w:rsidRPr="00971A17" w:rsidDel="00BB60C4">
          <w:rPr>
            <w:rFonts w:ascii="Arial" w:hAnsi="Arial" w:cs="Arial"/>
            <w:color w:val="333745"/>
            <w:shd w:val="clear" w:color="auto" w:fill="FFFFFF"/>
          </w:rPr>
          <w:delText>CA301-1- Gastroesophageal junction carcinoma tissue microarray, containing 26 cases of adenocarcinoma, 1 signet ring cell carcinoma, plus 3 squamous cell carcinoma, single core per case</w:delText>
        </w:r>
        <w:r w:rsidDel="00BB60C4">
          <w:rPr>
            <w:rFonts w:ascii="Arial" w:hAnsi="Arial" w:cs="Arial"/>
            <w:color w:val="333745"/>
            <w:shd w:val="clear" w:color="auto" w:fill="FFFFFF"/>
          </w:rPr>
          <w:delText xml:space="preserve"> (</w:delText>
        </w:r>
        <w:r w:rsidDel="00BB60C4">
          <w:rPr>
            <w:rFonts w:ascii="Arial" w:hAnsi="Arial" w:cs="Arial"/>
            <w:i/>
            <w:color w:val="333745"/>
            <w:shd w:val="clear" w:color="auto" w:fill="FFFFFF"/>
          </w:rPr>
          <w:delText>58, M, cardia, adenocarcinoma, TNM:T3N0M0, grade 1, stage II, malignant)</w:delText>
        </w:r>
      </w:del>
    </w:p>
    <w:p w14:paraId="5C92B852" w14:textId="1364F28B" w:rsidR="001D380D" w:rsidRPr="004C6A87" w:rsidRDefault="001D380D" w:rsidP="001D380D">
      <w:pPr>
        <w:rPr>
          <w:rFonts w:ascii="Arial" w:hAnsi="Arial" w:cs="Arial"/>
          <w:i/>
          <w:color w:val="333745"/>
          <w:shd w:val="clear" w:color="auto" w:fill="FFFFFF"/>
        </w:rPr>
      </w:pPr>
      <w:del w:id="1452" w:author="jocelyn" w:date="2018-07-17T08:49:00Z">
        <w:r w:rsidDel="00BB60C4">
          <w:rPr>
            <w:rFonts w:ascii="Arial" w:hAnsi="Arial" w:cs="Arial"/>
            <w:color w:val="333745"/>
            <w:shd w:val="clear" w:color="auto" w:fill="FFFFFF"/>
          </w:rPr>
          <w:delText>**</w:delText>
        </w:r>
      </w:del>
      <w:r w:rsidRPr="00971A17">
        <w:rPr>
          <w:rFonts w:ascii="Arial" w:hAnsi="Arial" w:cs="Arial"/>
          <w:color w:val="333745"/>
          <w:shd w:val="clear" w:color="auto" w:fill="FFFFFF"/>
        </w:rPr>
        <w:t>CNS801- Brain disease spectrum (brain carcinoma progression) tissue microarray, containing 16 cases of astrocytoma, 6 oligodendroglioma, 5 each of ependymoma and medulloblastoma, 30 meningioma, 2 choroid plexus papilloma, 8 each of adjacent normal tissue and normal tissue, single core per case</w:t>
      </w:r>
      <w:r w:rsidRPr="004C6A87">
        <w:rPr>
          <w:rFonts w:ascii="Arial" w:hAnsi="Arial" w:cs="Arial"/>
          <w:i/>
          <w:color w:val="333745"/>
          <w:shd w:val="clear" w:color="auto" w:fill="FFFFFF"/>
          <w:rPrChange w:id="1453" w:author="jocelyn" w:date="2018-07-17T09:03:00Z">
            <w:rPr>
              <w:rFonts w:ascii="Arial" w:hAnsi="Arial" w:cs="Arial"/>
              <w:color w:val="333745"/>
              <w:shd w:val="clear" w:color="auto" w:fill="FFFFFF"/>
            </w:rPr>
          </w:rPrChange>
        </w:rPr>
        <w:t xml:space="preserve"> </w:t>
      </w:r>
      <w:r>
        <w:rPr>
          <w:rFonts w:ascii="Arial" w:hAnsi="Arial" w:cs="Arial"/>
          <w:i/>
          <w:color w:val="333745"/>
          <w:shd w:val="clear" w:color="auto" w:fill="FFFFFF"/>
        </w:rPr>
        <w:t>(</w:t>
      </w:r>
      <w:ins w:id="1454" w:author="jocelyn" w:date="2018-07-17T11:39:00Z">
        <w:r w:rsidR="00C9494F">
          <w:rPr>
            <w:rFonts w:ascii="Arial" w:hAnsi="Arial" w:cs="Arial"/>
            <w:color w:val="333745"/>
            <w:shd w:val="clear" w:color="auto" w:fill="FFFFFF"/>
          </w:rPr>
          <w:t xml:space="preserve">H10- </w:t>
        </w:r>
      </w:ins>
      <w:ins w:id="1455" w:author="jocelyn" w:date="2018-07-17T09:02:00Z">
        <w:r w:rsidR="004C6A87" w:rsidRPr="004C6A87">
          <w:rPr>
            <w:rFonts w:ascii="Arial" w:hAnsi="Arial" w:cs="Arial"/>
            <w:i/>
            <w:color w:val="333745"/>
            <w:shd w:val="clear" w:color="auto" w:fill="FFFFFF"/>
            <w:rPrChange w:id="1456" w:author="jocelyn" w:date="2018-07-17T09:03:00Z">
              <w:rPr/>
            </w:rPrChange>
          </w:rPr>
          <w:t>24, F, cerebrum, normal cerebral tissue</w:t>
        </w:r>
      </w:ins>
      <w:del w:id="1457" w:author="jocelyn" w:date="2018-07-17T09:02:00Z">
        <w:r w:rsidDel="004C6A87">
          <w:rPr>
            <w:rFonts w:ascii="Arial" w:hAnsi="Arial" w:cs="Arial"/>
            <w:i/>
            <w:color w:val="333745"/>
            <w:shd w:val="clear" w:color="auto" w:fill="FFFFFF"/>
          </w:rPr>
          <w:delText>30, M, cerebrum, astrocytoma, TNM: T1M0, grade 1, stage IIA, malignant</w:delText>
        </w:r>
      </w:del>
      <w:r>
        <w:rPr>
          <w:rFonts w:ascii="Arial" w:hAnsi="Arial" w:cs="Arial"/>
          <w:i/>
          <w:color w:val="333745"/>
          <w:shd w:val="clear" w:color="auto" w:fill="FFFFFF"/>
        </w:rPr>
        <w:t>)</w:t>
      </w:r>
    </w:p>
    <w:p w14:paraId="03B5FA49" w14:textId="4F8ED547" w:rsidR="001D380D" w:rsidRPr="00DA1210" w:rsidRDefault="001D380D" w:rsidP="001D380D">
      <w:pPr>
        <w:rPr>
          <w:rFonts w:ascii="Arial" w:hAnsi="Arial" w:cs="Arial"/>
          <w:color w:val="333745"/>
          <w:shd w:val="clear" w:color="auto" w:fill="FFFFFF"/>
        </w:rPr>
      </w:pPr>
      <w:del w:id="1458" w:author="jocelyn" w:date="2018-07-17T08:50:00Z">
        <w:r w:rsidDel="00BB60C4">
          <w:rPr>
            <w:rFonts w:ascii="Arial" w:hAnsi="Arial" w:cs="Arial"/>
            <w:color w:val="333745"/>
            <w:shd w:val="clear" w:color="auto" w:fill="FFFFFF"/>
          </w:rPr>
          <w:delText>**</w:delText>
        </w:r>
      </w:del>
      <w:r w:rsidRPr="00971A17">
        <w:rPr>
          <w:rFonts w:ascii="Arial" w:hAnsi="Arial" w:cs="Arial"/>
          <w:color w:val="333745"/>
          <w:shd w:val="clear" w:color="auto" w:fill="FFFFFF"/>
        </w:rPr>
        <w:t>CR602</w:t>
      </w:r>
      <w:ins w:id="1459" w:author="jocelyn" w:date="2018-07-17T08:59:00Z">
        <w:r w:rsidR="004C6A87">
          <w:rPr>
            <w:rFonts w:ascii="Arial" w:hAnsi="Arial" w:cs="Arial"/>
            <w:color w:val="333745"/>
            <w:shd w:val="clear" w:color="auto" w:fill="FFFFFF"/>
          </w:rPr>
          <w:t xml:space="preserve"> </w:t>
        </w:r>
      </w:ins>
      <w:r w:rsidRPr="00971A17">
        <w:rPr>
          <w:rFonts w:ascii="Arial" w:hAnsi="Arial" w:cs="Arial"/>
          <w:color w:val="333745"/>
          <w:shd w:val="clear" w:color="auto" w:fill="FFFFFF"/>
        </w:rPr>
        <w:t>- Uterine cervix disease spectrum tissue microarray, containing each of 10 cases of cancer adjacent tissue, cervicitis, cervical intraepithelial neoplasia, 30 squamous cell carcinoma, single core per case</w:t>
      </w:r>
      <w:del w:id="1460" w:author="jocelyn" w:date="2018-07-17T09:01:00Z">
        <w:r w:rsidRPr="00971A17" w:rsidDel="004C6A87">
          <w:rPr>
            <w:rFonts w:ascii="Arial" w:hAnsi="Arial" w:cs="Arial"/>
            <w:color w:val="333745"/>
            <w:shd w:val="clear" w:color="auto" w:fill="FFFFFF"/>
          </w:rPr>
          <w:delText xml:space="preserve">_x000D_ , </w:delText>
        </w:r>
      </w:del>
      <w:ins w:id="1461" w:author="jocelyn" w:date="2018-07-17T09:01:00Z">
        <w:r w:rsidR="004C6A87">
          <w:rPr>
            <w:rFonts w:ascii="Arial" w:hAnsi="Arial" w:cs="Arial"/>
            <w:color w:val="333745"/>
            <w:shd w:val="clear" w:color="auto" w:fill="FFFFFF"/>
          </w:rPr>
          <w:t xml:space="preserve">, </w:t>
        </w:r>
      </w:ins>
      <w:r w:rsidRPr="00971A17">
        <w:rPr>
          <w:rFonts w:ascii="Arial" w:hAnsi="Arial" w:cs="Arial"/>
          <w:color w:val="333745"/>
          <w:shd w:val="clear" w:color="auto" w:fill="FFFFFF"/>
        </w:rPr>
        <w:t>duplicate cores per case</w:t>
      </w:r>
      <w:ins w:id="1462" w:author="jocelyn" w:date="2018-07-17T09:01:00Z">
        <w:r w:rsidR="004C6A87">
          <w:rPr>
            <w:rFonts w:ascii="Arial" w:hAnsi="Arial" w:cs="Arial"/>
            <w:color w:val="333745"/>
            <w:shd w:val="clear" w:color="auto" w:fill="FFFFFF"/>
          </w:rPr>
          <w:t xml:space="preserve">- duplicated cores from the same patient were put onto upper and lower rows in the same position </w:t>
        </w:r>
      </w:ins>
      <w:del w:id="1463" w:author="jocelyn" w:date="2018-07-17T09:01:00Z">
        <w:r w:rsidRPr="00971A17" w:rsidDel="004C6A87">
          <w:rPr>
            <w:rFonts w:ascii="Arial" w:hAnsi="Arial" w:cs="Arial"/>
            <w:color w:val="333745"/>
            <w:shd w:val="clear" w:color="auto" w:fill="FFFFFF"/>
          </w:rPr>
          <w:delText xml:space="preserve"> </w:delText>
        </w:r>
      </w:del>
      <w:r w:rsidRPr="00DA1210">
        <w:rPr>
          <w:rFonts w:ascii="Arial" w:hAnsi="Arial" w:cs="Arial"/>
          <w:i/>
          <w:color w:val="333745"/>
          <w:shd w:val="clear" w:color="auto" w:fill="FFFFFF"/>
        </w:rPr>
        <w:t>(</w:t>
      </w:r>
      <w:ins w:id="1464" w:author="jocelyn" w:date="2018-07-17T11:38:00Z">
        <w:r w:rsidR="00204389" w:rsidRPr="00204389">
          <w:rPr>
            <w:rFonts w:ascii="Arial" w:hAnsi="Arial" w:cs="Arial"/>
            <w:color w:val="333745"/>
            <w:shd w:val="clear" w:color="auto" w:fill="FFFFFF"/>
          </w:rPr>
          <w:t xml:space="preserve"> </w:t>
        </w:r>
        <w:r w:rsidR="00204389">
          <w:rPr>
            <w:rFonts w:ascii="Arial" w:hAnsi="Arial" w:cs="Arial"/>
            <w:color w:val="333745"/>
            <w:shd w:val="clear" w:color="auto" w:fill="FFFFFF"/>
          </w:rPr>
          <w:t xml:space="preserve">A1- </w:t>
        </w:r>
      </w:ins>
      <w:r w:rsidRPr="00DA1210">
        <w:rPr>
          <w:rFonts w:ascii="Arial" w:hAnsi="Arial" w:cs="Arial"/>
          <w:i/>
          <w:color w:val="333745"/>
          <w:shd w:val="clear" w:color="auto" w:fill="FFFFFF"/>
        </w:rPr>
        <w:t>31, F, cancer adjacent cervix tissue)</w:t>
      </w:r>
    </w:p>
    <w:p w14:paraId="774F637C" w14:textId="6DFB6BB5" w:rsidR="001D380D" w:rsidDel="00395A3F" w:rsidRDefault="00395A3F">
      <w:pPr>
        <w:spacing w:after="0" w:line="240" w:lineRule="auto"/>
        <w:rPr>
          <w:del w:id="1465" w:author="jocelyn" w:date="2018-07-19T11:27:00Z"/>
          <w:rFonts w:ascii="Arial" w:eastAsia="Times New Roman" w:hAnsi="Arial" w:cs="Arial"/>
        </w:rPr>
        <w:pPrChange w:id="1466" w:author="jocelyn" w:date="2018-07-19T11:27:00Z">
          <w:pPr>
            <w:pStyle w:val="Heading1"/>
          </w:pPr>
        </w:pPrChange>
      </w:pPr>
      <w:ins w:id="1467" w:author="jocelyn" w:date="2018-07-19T11:27:00Z">
        <w:r>
          <w:rPr>
            <w:noProof/>
            <w:lang w:eastAsia="en-US"/>
          </w:rPr>
          <w:drawing>
            <wp:inline distT="0" distB="0" distL="0" distR="0" wp14:anchorId="752A3543" wp14:editId="60CE861A">
              <wp:extent cx="3571875" cy="2143125"/>
              <wp:effectExtent l="0" t="0" r="9525" b="9525"/>
              <wp:docPr id="14" name="Picture 14" descr="Click to en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lick to enlarg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571875" cy="2143125"/>
                      </a:xfrm>
                      <a:prstGeom prst="rect">
                        <a:avLst/>
                      </a:prstGeom>
                      <a:noFill/>
                      <a:ln>
                        <a:noFill/>
                      </a:ln>
                    </pic:spPr>
                  </pic:pic>
                </a:graphicData>
              </a:graphic>
            </wp:inline>
          </w:drawing>
        </w:r>
      </w:ins>
    </w:p>
    <w:p w14:paraId="615FFDE8" w14:textId="3A9C9090" w:rsidR="00395A3F" w:rsidRPr="00952BB8" w:rsidRDefault="00395A3F" w:rsidP="001D380D">
      <w:pPr>
        <w:spacing w:after="0" w:line="240" w:lineRule="auto"/>
        <w:rPr>
          <w:ins w:id="1468" w:author="jocelyn" w:date="2018-07-19T11:27:00Z"/>
          <w:rFonts w:ascii="Arial" w:eastAsia="Times New Roman" w:hAnsi="Arial" w:cs="Arial"/>
        </w:rPr>
      </w:pPr>
      <w:ins w:id="1469" w:author="jocelyn" w:date="2018-07-19T11:27:00Z">
        <w:r>
          <w:rPr>
            <w:rFonts w:ascii="Arial" w:eastAsia="Times New Roman" w:hAnsi="Arial" w:cs="Arial"/>
          </w:rPr>
          <w:t>Lens performance of apochromat 20x/0.8</w:t>
        </w:r>
      </w:ins>
    </w:p>
    <w:p w14:paraId="52343B0E" w14:textId="77777777" w:rsidR="001D380D" w:rsidRPr="00A15EF9" w:rsidRDefault="001D380D">
      <w:pPr>
        <w:spacing w:after="0" w:line="240" w:lineRule="auto"/>
        <w:pPrChange w:id="1470" w:author="jocelyn" w:date="2018-07-19T11:27:00Z">
          <w:pPr>
            <w:pStyle w:val="Heading1"/>
          </w:pPr>
        </w:pPrChange>
      </w:pPr>
    </w:p>
    <w:p w14:paraId="32AC0F83" w14:textId="77777777" w:rsidR="00470753" w:rsidRPr="00A15EF9" w:rsidDel="00285B7E" w:rsidRDefault="00470753">
      <w:pPr>
        <w:rPr>
          <w:del w:id="1471" w:author="jocelyn" w:date="2018-07-17T10:15:00Z"/>
          <w:rFonts w:asciiTheme="majorHAnsi" w:eastAsiaTheme="majorEastAsia" w:hAnsiTheme="majorHAnsi" w:cstheme="majorBidi"/>
          <w:color w:val="2F5496" w:themeColor="accent1" w:themeShade="BF"/>
          <w:sz w:val="32"/>
          <w:szCs w:val="32"/>
        </w:rPr>
      </w:pPr>
      <w:del w:id="1472" w:author="jocelyn" w:date="2018-07-17T14:21:00Z">
        <w:r w:rsidRPr="00A15EF9" w:rsidDel="006C30C4">
          <w:br w:type="page"/>
        </w:r>
      </w:del>
    </w:p>
    <w:p w14:paraId="5D2443C4" w14:textId="40AC3FBD" w:rsidR="00292DB3" w:rsidRPr="00A15EF9" w:rsidRDefault="00292DB3">
      <w:pPr>
        <w:pPrChange w:id="1473" w:author="jocelyn" w:date="2018-07-17T11:34:00Z">
          <w:pPr>
            <w:pStyle w:val="Heading1"/>
          </w:pPr>
        </w:pPrChange>
      </w:pPr>
      <w:del w:id="1474" w:author="jocelyn" w:date="2018-07-17T11:34:00Z">
        <w:r w:rsidRPr="00A15EF9" w:rsidDel="00204389">
          <w:rPr>
            <w:rFonts w:asciiTheme="majorHAnsi" w:eastAsiaTheme="majorEastAsia" w:hAnsiTheme="majorHAnsi" w:cstheme="majorBidi"/>
            <w:color w:val="2F5496" w:themeColor="accent1" w:themeShade="BF"/>
            <w:sz w:val="32"/>
            <w:szCs w:val="32"/>
          </w:rPr>
          <w:delText>Backup Paragraphs</w:delText>
        </w:r>
      </w:del>
      <w:ins w:id="1475" w:author="jocelyn" w:date="2018-07-17T11:34:00Z">
        <w:r w:rsidR="00C9494F" w:rsidRPr="00A15EF9">
          <w:rPr>
            <w:rFonts w:asciiTheme="majorHAnsi" w:eastAsiaTheme="majorEastAsia" w:hAnsiTheme="majorHAnsi" w:cstheme="majorBidi"/>
            <w:color w:val="2F5496" w:themeColor="accent1" w:themeShade="BF"/>
            <w:sz w:val="32"/>
            <w:szCs w:val="32"/>
          </w:rPr>
          <w:t>Appendix 2</w:t>
        </w:r>
      </w:ins>
    </w:p>
    <w:p w14:paraId="10A969D6" w14:textId="77777777" w:rsidR="00292DB3" w:rsidRPr="00A15EF9" w:rsidRDefault="00292DB3" w:rsidP="00292DB3">
      <w:pPr>
        <w:spacing w:after="0" w:line="240" w:lineRule="auto"/>
        <w:rPr>
          <w:rFonts w:ascii="Arial" w:eastAsia="Times New Roman" w:hAnsi="Arial" w:cs="Arial"/>
          <w:sz w:val="24"/>
          <w:szCs w:val="24"/>
        </w:rPr>
      </w:pPr>
      <w:commentRangeStart w:id="1476"/>
      <w:r w:rsidRPr="00A15EF9">
        <w:rPr>
          <w:rFonts w:ascii="Arial" w:eastAsia="Times New Roman" w:hAnsi="Arial" w:cs="Arial"/>
          <w:color w:val="000000"/>
        </w:rPr>
        <w:t>Evaluating Color Performance of Whole-Slide Imaging Devices by Multispectral Imaging of Biological Tissues</w:t>
      </w:r>
      <w:commentRangeEnd w:id="1476"/>
      <w:r w:rsidRPr="00A15EF9">
        <w:rPr>
          <w:rStyle w:val="CommentReference"/>
        </w:rPr>
        <w:commentReference w:id="1476"/>
      </w:r>
      <w:r w:rsidRPr="00A15EF9">
        <w:rPr>
          <w:rFonts w:ascii="Arial" w:eastAsia="Times New Roman" w:hAnsi="Arial" w:cs="Arial"/>
          <w:color w:val="000000"/>
        </w:rPr>
        <w:t xml:space="preserve"> summary</w:t>
      </w:r>
    </w:p>
    <w:p w14:paraId="4E4DFA1A" w14:textId="77777777" w:rsidR="00292DB3" w:rsidRPr="00A15EF9" w:rsidRDefault="00292DB3" w:rsidP="00292DB3">
      <w:pPr>
        <w:spacing w:after="0" w:line="240" w:lineRule="auto"/>
        <w:rPr>
          <w:rFonts w:ascii="Arial" w:eastAsia="Times New Roman" w:hAnsi="Arial" w:cs="Arial"/>
          <w:i/>
          <w:iCs/>
          <w:color w:val="000000"/>
        </w:rPr>
      </w:pPr>
    </w:p>
    <w:p w14:paraId="20809C9A" w14:textId="77777777" w:rsidR="00292DB3" w:rsidRPr="00A15EF9" w:rsidRDefault="00292DB3" w:rsidP="00292DB3">
      <w:pPr>
        <w:spacing w:after="0" w:line="240" w:lineRule="auto"/>
        <w:rPr>
          <w:rFonts w:ascii="Arial" w:eastAsia="Times New Roman" w:hAnsi="Arial" w:cs="Arial"/>
          <w:sz w:val="24"/>
          <w:szCs w:val="24"/>
        </w:rPr>
      </w:pPr>
      <w:r w:rsidRPr="00A15EF9">
        <w:rPr>
          <w:rFonts w:ascii="Arial" w:eastAsia="Times New Roman" w:hAnsi="Arial" w:cs="Arial"/>
          <w:i/>
          <w:iCs/>
          <w:color w:val="000000"/>
        </w:rPr>
        <w:t>Introduction</w:t>
      </w:r>
    </w:p>
    <w:p w14:paraId="01047BAB" w14:textId="77777777" w:rsidR="00292DB3" w:rsidRPr="00A15EF9" w:rsidRDefault="00292DB3" w:rsidP="00292DB3">
      <w:pPr>
        <w:spacing w:after="0" w:line="240" w:lineRule="auto"/>
        <w:rPr>
          <w:rFonts w:ascii="Arial" w:eastAsia="Times New Roman" w:hAnsi="Arial" w:cs="Arial"/>
          <w:sz w:val="24"/>
          <w:szCs w:val="24"/>
        </w:rPr>
      </w:pPr>
      <w:r w:rsidRPr="00A15EF9">
        <w:rPr>
          <w:rFonts w:ascii="Arial" w:eastAsia="Times New Roman" w:hAnsi="Arial" w:cs="Arial"/>
          <w:color w:val="000000"/>
        </w:rPr>
        <w:t>Whole-slide imaging (WSI) and the growing field of digital microscopy present a new and efficient means for pathologists to share and analyze cell culture data. The WSI device mimics and has the potential to outperform the traditional optical microscope in functions such as spatial resolution, focus, and response time. It also offers promise in new operational characteristics such as image tile stitching and image compression (1).</w:t>
      </w:r>
    </w:p>
    <w:p w14:paraId="2408F9AF" w14:textId="77777777" w:rsidR="00292DB3" w:rsidRPr="00A15EF9" w:rsidRDefault="00292DB3" w:rsidP="00292DB3">
      <w:pPr>
        <w:spacing w:after="0" w:line="240" w:lineRule="auto"/>
        <w:rPr>
          <w:rFonts w:ascii="Arial" w:eastAsia="Times New Roman" w:hAnsi="Arial" w:cs="Arial"/>
          <w:color w:val="000000"/>
        </w:rPr>
      </w:pPr>
      <w:r w:rsidRPr="00A15EF9">
        <w:rPr>
          <w:rFonts w:ascii="Arial" w:eastAsia="Times New Roman" w:hAnsi="Arial" w:cs="Arial"/>
          <w:color w:val="000000"/>
        </w:rPr>
        <w:t xml:space="preserve">With the onset of digitalization, the color performance of WSI devices becomes an emerging topic of interest. </w:t>
      </w:r>
    </w:p>
    <w:p w14:paraId="075F68A6" w14:textId="77777777" w:rsidR="00292DB3" w:rsidRPr="00A15EF9" w:rsidRDefault="00292DB3" w:rsidP="00292DB3">
      <w:pPr>
        <w:spacing w:after="0" w:line="240" w:lineRule="auto"/>
        <w:rPr>
          <w:rFonts w:ascii="Arial" w:eastAsia="Times New Roman" w:hAnsi="Arial" w:cs="Arial"/>
          <w:color w:val="000000"/>
        </w:rPr>
      </w:pPr>
      <w:r w:rsidRPr="00A15EF9">
        <w:rPr>
          <w:rFonts w:ascii="Arial" w:eastAsia="Times New Roman" w:hAnsi="Arial" w:cs="Arial"/>
          <w:color w:val="000000"/>
        </w:rPr>
        <w:t>To evaluate color performance, one must first be able to determine color truth. In context, the color truth of the transparent slide is determined by its spectral transmittance.</w:t>
      </w:r>
    </w:p>
    <w:p w14:paraId="723E5E83" w14:textId="77777777" w:rsidR="00292DB3" w:rsidRPr="00A15EF9" w:rsidRDefault="00292DB3" w:rsidP="00292DB3">
      <w:pPr>
        <w:spacing w:after="0" w:line="240" w:lineRule="auto"/>
        <w:rPr>
          <w:rFonts w:ascii="Arial" w:eastAsia="Times New Roman" w:hAnsi="Arial" w:cs="Arial"/>
          <w:color w:val="000000"/>
        </w:rPr>
      </w:pPr>
      <w:r w:rsidRPr="00A15EF9">
        <w:rPr>
          <w:rFonts w:ascii="Arial" w:eastAsia="Times New Roman" w:hAnsi="Arial" w:cs="Arial"/>
          <w:color w:val="000000"/>
        </w:rPr>
        <w:t xml:space="preserve">Previous methods of assessing the color truth and performance of WSI devices have all had their shortcomings, namely: </w:t>
      </w:r>
    </w:p>
    <w:p w14:paraId="5DBCC49B" w14:textId="77777777" w:rsidR="00292DB3" w:rsidRPr="00A15EF9" w:rsidRDefault="00292DB3" w:rsidP="00292DB3">
      <w:pPr>
        <w:spacing w:after="0" w:line="240" w:lineRule="auto"/>
        <w:rPr>
          <w:rFonts w:ascii="Arial" w:eastAsia="Times New Roman" w:hAnsi="Arial" w:cs="Arial"/>
          <w:color w:val="000000"/>
        </w:rPr>
      </w:pPr>
      <w:r w:rsidRPr="00A15EF9">
        <w:rPr>
          <w:rFonts w:ascii="Arial" w:eastAsia="Times New Roman" w:hAnsi="Arial" w:cs="Arial"/>
          <w:color w:val="000000"/>
        </w:rPr>
        <w:lastRenderedPageBreak/>
        <w:t>Obtaining color truth has been approached with several methods, including visible and photographic film-based color patches, optical filters, and spectrally similar stainable biopolymers.</w:t>
      </w:r>
    </w:p>
    <w:p w14:paraId="2DCF5E07" w14:textId="77777777" w:rsidR="00292DB3" w:rsidRPr="00A15EF9" w:rsidRDefault="00292DB3" w:rsidP="00292DB3">
      <w:pPr>
        <w:spacing w:after="0" w:line="240" w:lineRule="auto"/>
        <w:rPr>
          <w:rFonts w:ascii="Arial" w:eastAsia="Times New Roman" w:hAnsi="Arial" w:cs="Arial"/>
          <w:color w:val="000000"/>
        </w:rPr>
      </w:pPr>
      <w:r w:rsidRPr="00A15EF9">
        <w:rPr>
          <w:rFonts w:ascii="Arial" w:eastAsia="Times New Roman" w:hAnsi="Arial" w:cs="Arial"/>
          <w:color w:val="000000"/>
        </w:rPr>
        <w:t>Previously accepted man-made color targets fall short in comparison to biological tissue samples in three main respects: spectral characteristics, color gamut, and microscopic structure (3).</w:t>
      </w:r>
    </w:p>
    <w:p w14:paraId="075705B8" w14:textId="77777777" w:rsidR="00292DB3" w:rsidRPr="00A15EF9" w:rsidRDefault="00292DB3" w:rsidP="00292DB3">
      <w:pPr>
        <w:spacing w:after="0" w:line="240" w:lineRule="auto"/>
        <w:rPr>
          <w:rFonts w:ascii="Arial" w:eastAsia="Times New Roman" w:hAnsi="Arial" w:cs="Arial"/>
          <w:sz w:val="24"/>
          <w:szCs w:val="24"/>
        </w:rPr>
      </w:pPr>
      <w:r w:rsidRPr="00A15EF9">
        <w:rPr>
          <w:rFonts w:ascii="Arial" w:eastAsia="Times New Roman" w:hAnsi="Arial" w:cs="Arial"/>
          <w:color w:val="000000"/>
        </w:rPr>
        <w:t xml:space="preserve">Using a multispectral microscopy system to measure individual pixels of an image allows one to </w:t>
      </w:r>
      <w:commentRangeStart w:id="1477"/>
      <w:r w:rsidRPr="00A15EF9">
        <w:rPr>
          <w:rFonts w:ascii="Arial" w:eastAsia="Times New Roman" w:hAnsi="Arial" w:cs="Arial"/>
          <w:color w:val="000000"/>
        </w:rPr>
        <w:t>use a real tissue slide</w:t>
      </w:r>
      <w:commentRangeEnd w:id="1477"/>
      <w:r w:rsidRPr="00A15EF9">
        <w:rPr>
          <w:rStyle w:val="CommentReference"/>
        </w:rPr>
        <w:commentReference w:id="1477"/>
      </w:r>
      <w:r w:rsidRPr="00A15EF9">
        <w:rPr>
          <w:rFonts w:ascii="Arial" w:eastAsia="Times New Roman" w:hAnsi="Arial" w:cs="Arial"/>
          <w:color w:val="000000"/>
        </w:rPr>
        <w:t xml:space="preserve"> to test the WSI device for comparison, which addresses all three previously mentioned setbacks.</w:t>
      </w:r>
    </w:p>
    <w:p w14:paraId="308308C9" w14:textId="77777777" w:rsidR="00292DB3" w:rsidRPr="00A15EF9" w:rsidRDefault="00292DB3" w:rsidP="00292DB3">
      <w:pPr>
        <w:spacing w:after="0" w:line="240" w:lineRule="auto"/>
        <w:rPr>
          <w:rFonts w:ascii="Arial" w:eastAsia="Times New Roman" w:hAnsi="Arial" w:cs="Arial"/>
          <w:sz w:val="24"/>
          <w:szCs w:val="24"/>
        </w:rPr>
      </w:pPr>
      <w:r w:rsidRPr="00A15EF9">
        <w:rPr>
          <w:rFonts w:ascii="Arial" w:eastAsia="Times New Roman" w:hAnsi="Arial" w:cs="Arial"/>
          <w:i/>
          <w:iCs/>
          <w:color w:val="000000"/>
        </w:rPr>
        <w:t>Methods</w:t>
      </w:r>
    </w:p>
    <w:p w14:paraId="2DF4CF8D" w14:textId="77777777" w:rsidR="00292DB3" w:rsidRPr="00A15EF9" w:rsidRDefault="00292DB3" w:rsidP="00292DB3">
      <w:pPr>
        <w:spacing w:after="0" w:line="240" w:lineRule="auto"/>
        <w:rPr>
          <w:rFonts w:ascii="Arial" w:eastAsia="Times New Roman" w:hAnsi="Arial" w:cs="Arial"/>
          <w:color w:val="000000"/>
        </w:rPr>
      </w:pPr>
      <w:commentRangeStart w:id="1478"/>
      <w:r w:rsidRPr="00A15EF9">
        <w:rPr>
          <w:rFonts w:ascii="Arial" w:eastAsia="Times New Roman" w:hAnsi="Arial" w:cs="Arial"/>
          <w:color w:val="000000"/>
        </w:rPr>
        <w:t>The WSI device scans an input tissue and outputs a TIFF image, which is then compared to the color truth return from a multispectral imaging system observing the same sample. The output image from the WSI is converted into a standard color space then scaled and aligned with the multispectral imager output.</w:t>
      </w:r>
    </w:p>
    <w:p w14:paraId="23CB2778" w14:textId="77777777" w:rsidR="00292DB3" w:rsidRPr="00A15EF9" w:rsidRDefault="00292DB3" w:rsidP="00292DB3">
      <w:pPr>
        <w:spacing w:after="0" w:line="240" w:lineRule="auto"/>
        <w:rPr>
          <w:rFonts w:ascii="Arial" w:eastAsia="Times New Roman" w:hAnsi="Arial" w:cs="Arial"/>
          <w:sz w:val="24"/>
          <w:szCs w:val="24"/>
        </w:rPr>
      </w:pPr>
      <w:r w:rsidRPr="00A15EF9">
        <w:rPr>
          <w:rFonts w:ascii="Arial" w:eastAsia="Times New Roman" w:hAnsi="Arial" w:cs="Arial"/>
          <w:color w:val="000000"/>
        </w:rPr>
        <w:t>The difference for each pair of corresponding pixels is quantified with the CIEDE2000 distance metric.</w:t>
      </w:r>
    </w:p>
    <w:p w14:paraId="43B5F8DD" w14:textId="77777777" w:rsidR="00292DB3" w:rsidRPr="00A15EF9" w:rsidRDefault="00292DB3" w:rsidP="00292DB3">
      <w:pPr>
        <w:spacing w:after="0" w:line="240" w:lineRule="auto"/>
        <w:rPr>
          <w:rFonts w:ascii="Arial" w:eastAsia="Times New Roman" w:hAnsi="Arial" w:cs="Arial"/>
          <w:sz w:val="24"/>
          <w:szCs w:val="24"/>
        </w:rPr>
      </w:pPr>
      <w:r w:rsidRPr="00A15EF9">
        <w:rPr>
          <w:rFonts w:ascii="Arial" w:eastAsia="Times New Roman" w:hAnsi="Arial" w:cs="Arial"/>
          <w:color w:val="000000"/>
        </w:rPr>
        <w:t xml:space="preserve">Many components of the optical setup (light source, stage, camera) were controlled by programs written in </w:t>
      </w:r>
      <w:proofErr w:type="spellStart"/>
      <w:r w:rsidRPr="00A15EF9">
        <w:rPr>
          <w:rFonts w:ascii="Arial" w:eastAsia="Times New Roman" w:hAnsi="Arial" w:cs="Arial"/>
          <w:color w:val="000000"/>
        </w:rPr>
        <w:t>Matlab</w:t>
      </w:r>
      <w:proofErr w:type="spellEnd"/>
      <w:r w:rsidRPr="00A15EF9">
        <w:rPr>
          <w:rFonts w:ascii="Arial" w:eastAsia="Times New Roman" w:hAnsi="Arial" w:cs="Arial"/>
          <w:color w:val="000000"/>
        </w:rPr>
        <w:t xml:space="preserve">. </w:t>
      </w:r>
    </w:p>
    <w:p w14:paraId="3719210F" w14:textId="77777777" w:rsidR="00292DB3" w:rsidRPr="00A15EF9" w:rsidRDefault="00292DB3" w:rsidP="00292DB3">
      <w:pPr>
        <w:spacing w:after="0" w:line="240" w:lineRule="auto"/>
        <w:rPr>
          <w:rFonts w:ascii="Arial" w:eastAsia="Times New Roman" w:hAnsi="Arial" w:cs="Arial"/>
          <w:sz w:val="24"/>
          <w:szCs w:val="24"/>
        </w:rPr>
      </w:pPr>
      <w:r w:rsidRPr="00A15EF9">
        <w:rPr>
          <w:rFonts w:ascii="Arial" w:eastAsia="Times New Roman" w:hAnsi="Arial" w:cs="Arial"/>
          <w:i/>
          <w:iCs/>
          <w:color w:val="000000"/>
        </w:rPr>
        <w:t>Experimental Results and Discussions</w:t>
      </w:r>
    </w:p>
    <w:p w14:paraId="5A161011" w14:textId="77777777" w:rsidR="00292DB3" w:rsidRPr="00A15EF9" w:rsidRDefault="00292DB3" w:rsidP="00292DB3">
      <w:pPr>
        <w:spacing w:after="0" w:line="240" w:lineRule="auto"/>
        <w:rPr>
          <w:rFonts w:ascii="Arial" w:eastAsia="Times New Roman" w:hAnsi="Arial" w:cs="Arial"/>
          <w:color w:val="000000"/>
        </w:rPr>
      </w:pPr>
      <w:r w:rsidRPr="00A15EF9">
        <w:rPr>
          <w:rFonts w:ascii="Arial" w:eastAsia="Times New Roman" w:hAnsi="Arial" w:cs="Arial"/>
          <w:color w:val="000000"/>
        </w:rPr>
        <w:t xml:space="preserve">In all three WSI devices, the greatest color differences occurred in the colon, kidney, then skin samples, respectively. </w:t>
      </w:r>
    </w:p>
    <w:p w14:paraId="1B73514B" w14:textId="77777777" w:rsidR="00292DB3" w:rsidRPr="00A15EF9" w:rsidRDefault="00292DB3" w:rsidP="00292DB3">
      <w:pPr>
        <w:spacing w:after="0" w:line="240" w:lineRule="auto"/>
        <w:rPr>
          <w:rFonts w:ascii="Arial" w:eastAsia="Times New Roman" w:hAnsi="Arial" w:cs="Arial"/>
          <w:color w:val="000000"/>
        </w:rPr>
      </w:pPr>
      <w:r w:rsidRPr="00A15EF9">
        <w:rPr>
          <w:rFonts w:ascii="Arial" w:eastAsia="Times New Roman" w:hAnsi="Arial" w:cs="Arial"/>
          <w:color w:val="000000"/>
        </w:rPr>
        <w:t>The legacy WSI device tended to generate greater color differences over a wider range.</w:t>
      </w:r>
    </w:p>
    <w:p w14:paraId="32025A0D" w14:textId="77777777" w:rsidR="00292DB3" w:rsidRPr="00A15EF9" w:rsidRDefault="00292DB3" w:rsidP="00292DB3">
      <w:pPr>
        <w:spacing w:after="0" w:line="240" w:lineRule="auto"/>
        <w:rPr>
          <w:rFonts w:ascii="Arial" w:eastAsia="Times New Roman" w:hAnsi="Arial" w:cs="Arial"/>
          <w:sz w:val="24"/>
          <w:szCs w:val="24"/>
        </w:rPr>
      </w:pPr>
      <w:r w:rsidRPr="00A15EF9">
        <w:rPr>
          <w:rFonts w:ascii="Arial" w:eastAsia="Times New Roman" w:hAnsi="Arial" w:cs="Arial"/>
          <w:i/>
          <w:iCs/>
          <w:color w:val="000000"/>
        </w:rPr>
        <w:t>Conclusions</w:t>
      </w:r>
    </w:p>
    <w:p w14:paraId="1F457A38" w14:textId="77777777" w:rsidR="00292DB3" w:rsidRPr="00A15EF9" w:rsidRDefault="00292DB3" w:rsidP="00292DB3">
      <w:pPr>
        <w:spacing w:after="0" w:line="240" w:lineRule="auto"/>
        <w:rPr>
          <w:rFonts w:ascii="Arial" w:eastAsia="Times New Roman" w:hAnsi="Arial" w:cs="Arial"/>
          <w:sz w:val="24"/>
          <w:szCs w:val="24"/>
        </w:rPr>
      </w:pPr>
      <w:r w:rsidRPr="00A15EF9">
        <w:rPr>
          <w:rFonts w:ascii="Arial" w:eastAsia="Times New Roman" w:hAnsi="Arial" w:cs="Arial"/>
          <w:color w:val="000000"/>
        </w:rPr>
        <w:t>The per pixel color distance metric (CIEDE2000) is in line with the experimental subjects’ reported PCR values; namely, it is a valid means of gauging visual color performance in practice.</w:t>
      </w:r>
    </w:p>
    <w:p w14:paraId="476E737C" w14:textId="77777777" w:rsidR="00292DB3" w:rsidRPr="00A15EF9" w:rsidRDefault="00292DB3" w:rsidP="00292DB3">
      <w:pPr>
        <w:spacing w:after="0" w:line="240" w:lineRule="auto"/>
        <w:rPr>
          <w:rFonts w:ascii="Arial" w:eastAsia="Times New Roman" w:hAnsi="Arial" w:cs="Arial"/>
          <w:sz w:val="24"/>
          <w:szCs w:val="24"/>
        </w:rPr>
      </w:pPr>
      <w:r w:rsidRPr="00A15EF9">
        <w:rPr>
          <w:rFonts w:ascii="Arial" w:eastAsia="Times New Roman" w:hAnsi="Arial" w:cs="Arial"/>
          <w:color w:val="000000"/>
        </w:rPr>
        <w:t xml:space="preserve">The modern WSI device significantly outperforms its legacy counterpart. </w:t>
      </w:r>
    </w:p>
    <w:p w14:paraId="73513E46" w14:textId="77777777" w:rsidR="00292DB3" w:rsidRPr="00A15EF9" w:rsidRDefault="00292DB3" w:rsidP="00292DB3">
      <w:pPr>
        <w:spacing w:after="0" w:line="240" w:lineRule="auto"/>
        <w:rPr>
          <w:rFonts w:ascii="Arial" w:eastAsia="Times New Roman" w:hAnsi="Arial" w:cs="Arial"/>
          <w:sz w:val="24"/>
          <w:szCs w:val="24"/>
        </w:rPr>
      </w:pPr>
      <w:r w:rsidRPr="00A15EF9">
        <w:rPr>
          <w:rFonts w:ascii="Arial" w:eastAsia="Times New Roman" w:hAnsi="Arial" w:cs="Arial"/>
          <w:color w:val="000000"/>
        </w:rPr>
        <w:t>Further studies should next address evaluation of the image display, as well as acquisition, subsystems of the WSI devices.</w:t>
      </w:r>
      <w:commentRangeEnd w:id="1478"/>
      <w:r w:rsidRPr="00A15EF9">
        <w:rPr>
          <w:rStyle w:val="CommentReference"/>
        </w:rPr>
        <w:commentReference w:id="1478"/>
      </w:r>
    </w:p>
    <w:p w14:paraId="06741DCF" w14:textId="77777777" w:rsidR="00245FE2" w:rsidRPr="00A15EF9" w:rsidRDefault="00245FE2" w:rsidP="006D3586">
      <w:pPr>
        <w:rPr>
          <w:rFonts w:ascii="Arial" w:hAnsi="Arial" w:cs="Arial"/>
        </w:rPr>
      </w:pPr>
    </w:p>
    <w:sectPr w:rsidR="00245FE2" w:rsidRPr="00A15EF9" w:rsidSect="007C180F">
      <w:headerReference w:type="default" r:id="rId35"/>
      <w:footerReference w:type="default" r:id="rId36"/>
      <w:headerReference w:type="first" r:id="rId37"/>
      <w:pgSz w:w="12240" w:h="15840"/>
      <w:pgMar w:top="1440" w:right="1440" w:bottom="1440" w:left="1440" w:header="720" w:footer="720" w:gutter="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39" w:author="Cheng, Wei-Chung" w:date="2018-07-05T09:40:00Z" w:initials="CW">
    <w:p w14:paraId="771D5EFE" w14:textId="77777777" w:rsidR="0032792A" w:rsidRDefault="0032792A" w:rsidP="00971A17">
      <w:pPr>
        <w:pStyle w:val="CommentText"/>
      </w:pPr>
      <w:r>
        <w:rPr>
          <w:rStyle w:val="CommentReference"/>
        </w:rPr>
        <w:annotationRef/>
      </w:r>
      <w:r>
        <w:t>It’s a good point. How about the WSI scanner manufacturers? Your results will help them build better machines. How about the WSI scanner customers?</w:t>
      </w:r>
    </w:p>
  </w:comment>
  <w:comment w:id="49" w:author="wcc" w:date="2018-07-04T16:21:00Z" w:initials="w">
    <w:p w14:paraId="1534B13B" w14:textId="77777777" w:rsidR="0032792A" w:rsidRDefault="0032792A" w:rsidP="00470753">
      <w:pPr>
        <w:pStyle w:val="CommentText"/>
      </w:pPr>
      <w:r>
        <w:rPr>
          <w:rStyle w:val="CommentReference"/>
        </w:rPr>
        <w:annotationRef/>
      </w:r>
      <w:r>
        <w:t>Need a clearer objective. Who will use the spectral database for what?</w:t>
      </w:r>
    </w:p>
  </w:comment>
  <w:comment w:id="63" w:author="wcc" w:date="2018-07-17T10:54:00Z" w:initials="w">
    <w:p w14:paraId="3302CBC3" w14:textId="77777777" w:rsidR="0032792A" w:rsidRDefault="0032792A" w:rsidP="00B34012">
      <w:pPr>
        <w:pStyle w:val="CommentText"/>
      </w:pPr>
      <w:r>
        <w:rPr>
          <w:rStyle w:val="CommentReference"/>
        </w:rPr>
        <w:annotationRef/>
      </w:r>
      <w:r>
        <w:t>Need a clearer objective. Who will use the spectral database for what?</w:t>
      </w:r>
    </w:p>
  </w:comment>
  <w:comment w:id="1231" w:author="wcc" w:date="2018-07-04T15:09:00Z" w:initials="w">
    <w:p w14:paraId="3B449884" w14:textId="38C5EA12" w:rsidR="0032792A" w:rsidRDefault="0032792A">
      <w:pPr>
        <w:pStyle w:val="CommentText"/>
      </w:pPr>
      <w:r>
        <w:rPr>
          <w:rStyle w:val="CommentReference"/>
        </w:rPr>
        <w:annotationRef/>
      </w:r>
      <w:r>
        <w:t>How to convert it into CIELAB?</w:t>
      </w:r>
    </w:p>
  </w:comment>
  <w:comment w:id="1229" w:author="wcc" w:date="2018-07-04T16:23:00Z" w:initials="w">
    <w:p w14:paraId="2C0EBCB1" w14:textId="3C0239A7" w:rsidR="0032792A" w:rsidRDefault="0032792A">
      <w:pPr>
        <w:pStyle w:val="CommentText"/>
      </w:pPr>
      <w:r>
        <w:rPr>
          <w:rStyle w:val="CommentReference"/>
        </w:rPr>
        <w:annotationRef/>
      </w:r>
      <w:r>
        <w:t xml:space="preserve">Now you know how to calculate LAB from SPD. The next quiz is how to obtain the SPD from the transmittance. </w:t>
      </w:r>
    </w:p>
  </w:comment>
  <w:comment w:id="1230" w:author="wcc" w:date="2018-07-04T15:10:00Z" w:initials="w">
    <w:p w14:paraId="075C3DA5" w14:textId="693E79B4" w:rsidR="0032792A" w:rsidRDefault="0032792A">
      <w:pPr>
        <w:pStyle w:val="CommentText"/>
      </w:pPr>
      <w:r>
        <w:rPr>
          <w:rStyle w:val="CommentReference"/>
        </w:rPr>
        <w:annotationRef/>
      </w:r>
      <w:r>
        <w:t>What color is it?</w:t>
      </w:r>
    </w:p>
  </w:comment>
  <w:comment w:id="1238" w:author="Cheng, Wei-Chung" w:date="2018-07-17T13:27:00Z" w:initials="CW">
    <w:p w14:paraId="6946A7B7" w14:textId="77777777" w:rsidR="0032792A" w:rsidRDefault="0032792A" w:rsidP="00EA4E58">
      <w:pPr>
        <w:pStyle w:val="CommentText"/>
      </w:pPr>
      <w:r>
        <w:rPr>
          <w:rStyle w:val="CommentReference"/>
        </w:rPr>
        <w:annotationRef/>
      </w:r>
      <w:r>
        <w:rPr>
          <w:noProof/>
        </w:rPr>
        <w:t>Find each article in scholar.google.com and then copy-n-paste the citation like this one</w:t>
      </w:r>
    </w:p>
  </w:comment>
  <w:comment w:id="1281" w:author="Cheng, Wei-Chung" w:date="2018-07-16T12:16:00Z" w:initials="CW">
    <w:p w14:paraId="3DAD43CB" w14:textId="17075B7F" w:rsidR="0032792A" w:rsidRDefault="0032792A">
      <w:pPr>
        <w:pStyle w:val="CommentText"/>
      </w:pPr>
      <w:r>
        <w:rPr>
          <w:rStyle w:val="CommentReference"/>
        </w:rPr>
        <w:annotationRef/>
      </w:r>
      <w:r>
        <w:rPr>
          <w:noProof/>
        </w:rPr>
        <w:t>Find each article in scholar.google.com and then copy-n-paste the citation like this one</w:t>
      </w:r>
    </w:p>
  </w:comment>
  <w:comment w:id="1476" w:author="wcc" w:date="2018-07-04T16:25:00Z" w:initials="w">
    <w:p w14:paraId="0ECF08A8" w14:textId="77777777" w:rsidR="0032792A" w:rsidRDefault="0032792A" w:rsidP="00292DB3">
      <w:pPr>
        <w:pStyle w:val="CommentText"/>
      </w:pPr>
      <w:r>
        <w:rPr>
          <w:rStyle w:val="CommentReference"/>
        </w:rPr>
        <w:annotationRef/>
      </w:r>
      <w:r>
        <w:t>Revise the title as you progress</w:t>
      </w:r>
    </w:p>
  </w:comment>
  <w:comment w:id="1477" w:author="Cheng, Wei-Chung" w:date="2018-06-25T10:03:00Z" w:initials="CW">
    <w:p w14:paraId="378BC702" w14:textId="77777777" w:rsidR="0032792A" w:rsidRDefault="0032792A" w:rsidP="00292DB3">
      <w:pPr>
        <w:pStyle w:val="CommentText"/>
      </w:pPr>
      <w:r>
        <w:rPr>
          <w:rStyle w:val="CommentReference"/>
        </w:rPr>
        <w:annotationRef/>
      </w:r>
      <w:r>
        <w:t xml:space="preserve">Why does it sound a good thing? What’s the limitation? </w:t>
      </w:r>
    </w:p>
  </w:comment>
  <w:comment w:id="1478" w:author="wcc" w:date="2018-07-04T15:16:00Z" w:initials="w">
    <w:p w14:paraId="085E777D" w14:textId="77777777" w:rsidR="0032792A" w:rsidRDefault="0032792A" w:rsidP="00292DB3">
      <w:pPr>
        <w:pStyle w:val="CommentText"/>
      </w:pPr>
      <w:r>
        <w:rPr>
          <w:rStyle w:val="CommentReference"/>
        </w:rPr>
        <w:annotationRef/>
      </w:r>
      <w:r>
        <w:t>Make it as part of previous work in Introduction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771D5EFE" w15:done="0"/>
  <w15:commentEx w15:paraId="1534B13B" w15:done="0"/>
  <w15:commentEx w15:paraId="3302CBC3" w15:done="0"/>
  <w15:commentEx w15:paraId="3B449884" w15:done="0"/>
  <w15:commentEx w15:paraId="2C0EBCB1" w15:done="0"/>
  <w15:commentEx w15:paraId="075C3DA5" w15:done="0"/>
  <w15:commentEx w15:paraId="6946A7B7" w15:done="0"/>
  <w15:commentEx w15:paraId="3DAD43CB" w15:done="0"/>
  <w15:commentEx w15:paraId="0ECF08A8" w15:done="0"/>
  <w15:commentEx w15:paraId="378BC702" w15:done="0"/>
  <w15:commentEx w15:paraId="085E777D"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771D5EFE" w16cid:durableId="1EF627AD"/>
  <w16cid:commentId w16cid:paraId="1534B13B" w16cid:durableId="1EF8C40B"/>
  <w16cid:commentId w16cid:paraId="3302CBC3" w16cid:durableId="1EF8C40C"/>
  <w16cid:commentId w16cid:paraId="2C0EBCB1" w16cid:durableId="1EE7BDD9"/>
  <w16cid:commentId w16cid:paraId="075C3DA5" w16cid:durableId="1EE7BDDB"/>
  <w16cid:commentId w16cid:paraId="6946A7B7" w16cid:durableId="1EF8C410"/>
  <w16cid:commentId w16cid:paraId="3DAD43CB" w16cid:durableId="1EF8C411"/>
  <w16cid:commentId w16cid:paraId="0ECF08A8" w16cid:durableId="1EF8C412"/>
  <w16cid:commentId w16cid:paraId="378BC702" w16cid:durableId="1EF8C413"/>
  <w16cid:commentId w16cid:paraId="085E777D" w16cid:durableId="1EF8C41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911CB53" w14:textId="77777777" w:rsidR="00F66C1F" w:rsidRDefault="00F66C1F" w:rsidP="00A12844">
      <w:pPr>
        <w:spacing w:after="0" w:line="240" w:lineRule="auto"/>
      </w:pPr>
      <w:r>
        <w:separator/>
      </w:r>
    </w:p>
  </w:endnote>
  <w:endnote w:type="continuationSeparator" w:id="0">
    <w:p w14:paraId="3C857922" w14:textId="77777777" w:rsidR="00F66C1F" w:rsidRDefault="00F66C1F" w:rsidP="00A1284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ustomXmlInsRangeStart w:id="1480" w:author="jocelyn" w:date="2018-07-20T14:22:00Z"/>
  <w:sdt>
    <w:sdtPr>
      <w:id w:val="-767151323"/>
      <w:docPartObj>
        <w:docPartGallery w:val="Page Numbers (Bottom of Page)"/>
        <w:docPartUnique/>
      </w:docPartObj>
    </w:sdtPr>
    <w:sdtEndPr>
      <w:rPr>
        <w:noProof/>
      </w:rPr>
    </w:sdtEndPr>
    <w:sdtContent>
      <w:customXmlInsRangeEnd w:id="1480"/>
      <w:p w14:paraId="359550F2" w14:textId="77777777" w:rsidR="0032792A" w:rsidRDefault="0032792A">
        <w:pPr>
          <w:pStyle w:val="Footer"/>
          <w:jc w:val="center"/>
          <w:rPr>
            <w:ins w:id="1481" w:author="jocelyn" w:date="2018-07-20T14:22:00Z"/>
          </w:rPr>
        </w:pPr>
      </w:p>
      <w:p w14:paraId="6E2C9375" w14:textId="3C4F11A8" w:rsidR="0032792A" w:rsidRDefault="0032792A">
        <w:pPr>
          <w:pStyle w:val="Footer"/>
          <w:jc w:val="center"/>
          <w:rPr>
            <w:ins w:id="1482" w:author="jocelyn" w:date="2018-07-20T14:22:00Z"/>
          </w:rPr>
        </w:pPr>
        <w:ins w:id="1483" w:author="jocelyn" w:date="2018-07-20T14:22:00Z">
          <w:r>
            <w:fldChar w:fldCharType="begin"/>
          </w:r>
          <w:r>
            <w:instrText xml:space="preserve"> PAGE   \* MERGEFORMAT </w:instrText>
          </w:r>
          <w:r>
            <w:fldChar w:fldCharType="separate"/>
          </w:r>
        </w:ins>
        <w:r>
          <w:rPr>
            <w:noProof/>
          </w:rPr>
          <w:t>10</w:t>
        </w:r>
        <w:ins w:id="1484" w:author="jocelyn" w:date="2018-07-20T14:22:00Z">
          <w:r>
            <w:rPr>
              <w:noProof/>
            </w:rPr>
            <w:fldChar w:fldCharType="end"/>
          </w:r>
        </w:ins>
      </w:p>
      <w:customXmlInsRangeStart w:id="1485" w:author="jocelyn" w:date="2018-07-20T14:22:00Z"/>
    </w:sdtContent>
  </w:sdt>
  <w:customXmlInsRangeEnd w:id="1485"/>
  <w:p w14:paraId="2D755DD5" w14:textId="77777777" w:rsidR="0032792A" w:rsidRDefault="0032792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7EBEA27" w14:textId="77777777" w:rsidR="00F66C1F" w:rsidRDefault="00F66C1F" w:rsidP="00A12844">
      <w:pPr>
        <w:spacing w:after="0" w:line="240" w:lineRule="auto"/>
      </w:pPr>
      <w:r>
        <w:separator/>
      </w:r>
    </w:p>
  </w:footnote>
  <w:footnote w:type="continuationSeparator" w:id="0">
    <w:p w14:paraId="610704FC" w14:textId="77777777" w:rsidR="00F66C1F" w:rsidRDefault="00F66C1F" w:rsidP="00A1284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D65FE74" w14:textId="0BA3F742" w:rsidR="0032792A" w:rsidRDefault="0032792A">
    <w:pPr>
      <w:pStyle w:val="Header"/>
      <w:rPr>
        <w:ins w:id="1479" w:author="jocelyn" w:date="2018-07-20T15:21:00Z"/>
      </w:rPr>
    </w:pPr>
  </w:p>
  <w:p w14:paraId="751C3FF1" w14:textId="77777777" w:rsidR="0032792A" w:rsidRDefault="0032792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B67CC5" w14:textId="76E21A70" w:rsidR="0032792A" w:rsidRDefault="0032792A">
    <w:pPr>
      <w:pStyle w:val="Header"/>
      <w:jc w:val="right"/>
      <w:pPrChange w:id="1486" w:author="jocelyn" w:date="2018-07-20T15:21:00Z">
        <w:pPr>
          <w:pStyle w:val="Header"/>
        </w:pPr>
      </w:pPrChange>
    </w:pPr>
    <w:ins w:id="1487" w:author="jocelyn" w:date="2018-07-20T15:21:00Z">
      <w:r>
        <w:t>V8</w:t>
      </w:r>
    </w:ins>
  </w:p>
</w:hdr>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Cheng, Wei-Chung">
    <w15:presenceInfo w15:providerId="AD" w15:userId="S-1-5-21-1078081533-606747145-839522115-134581"/>
  </w15:person>
  <w15:person w15:author="Jocelyn Liu">
    <w15:presenceInfo w15:providerId="Windows Live" w15:userId="c4a663db04686d8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oNotDisplayPageBoundaries/>
  <w:proofState w:spelling="clean" w:grammar="clean"/>
  <w:trackRevisions/>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D3586"/>
    <w:rsid w:val="00002E3D"/>
    <w:rsid w:val="00004C76"/>
    <w:rsid w:val="00013332"/>
    <w:rsid w:val="000177F9"/>
    <w:rsid w:val="0002763C"/>
    <w:rsid w:val="00033A13"/>
    <w:rsid w:val="00056BE5"/>
    <w:rsid w:val="00062BC6"/>
    <w:rsid w:val="00067AEF"/>
    <w:rsid w:val="00091999"/>
    <w:rsid w:val="00091DFC"/>
    <w:rsid w:val="000A389D"/>
    <w:rsid w:val="000B2CC5"/>
    <w:rsid w:val="000D16C1"/>
    <w:rsid w:val="000D5194"/>
    <w:rsid w:val="00106F7E"/>
    <w:rsid w:val="00146DC5"/>
    <w:rsid w:val="001470F6"/>
    <w:rsid w:val="00147906"/>
    <w:rsid w:val="00151D10"/>
    <w:rsid w:val="00165DCC"/>
    <w:rsid w:val="00184BA2"/>
    <w:rsid w:val="00196D81"/>
    <w:rsid w:val="001B455D"/>
    <w:rsid w:val="001D380D"/>
    <w:rsid w:val="001F0783"/>
    <w:rsid w:val="001F436F"/>
    <w:rsid w:val="001F71CC"/>
    <w:rsid w:val="00202D48"/>
    <w:rsid w:val="00204389"/>
    <w:rsid w:val="002109E9"/>
    <w:rsid w:val="0022732A"/>
    <w:rsid w:val="002418CF"/>
    <w:rsid w:val="00245FE2"/>
    <w:rsid w:val="00277D6A"/>
    <w:rsid w:val="0028069E"/>
    <w:rsid w:val="00280F2A"/>
    <w:rsid w:val="00285B7E"/>
    <w:rsid w:val="00292DB3"/>
    <w:rsid w:val="002941C8"/>
    <w:rsid w:val="002A20A9"/>
    <w:rsid w:val="002A69B5"/>
    <w:rsid w:val="002B1248"/>
    <w:rsid w:val="002D2847"/>
    <w:rsid w:val="00304E3D"/>
    <w:rsid w:val="00307957"/>
    <w:rsid w:val="00312942"/>
    <w:rsid w:val="0031430F"/>
    <w:rsid w:val="003149A1"/>
    <w:rsid w:val="0032792A"/>
    <w:rsid w:val="003610F5"/>
    <w:rsid w:val="00361AEC"/>
    <w:rsid w:val="0037241D"/>
    <w:rsid w:val="00392D25"/>
    <w:rsid w:val="00395A3F"/>
    <w:rsid w:val="003B469B"/>
    <w:rsid w:val="003B6A6C"/>
    <w:rsid w:val="003C3D57"/>
    <w:rsid w:val="003C73AB"/>
    <w:rsid w:val="004448EC"/>
    <w:rsid w:val="00466C66"/>
    <w:rsid w:val="00470753"/>
    <w:rsid w:val="00475BBB"/>
    <w:rsid w:val="004803E9"/>
    <w:rsid w:val="00487E85"/>
    <w:rsid w:val="004B7AC8"/>
    <w:rsid w:val="004C4B5D"/>
    <w:rsid w:val="004C6114"/>
    <w:rsid w:val="004C6A87"/>
    <w:rsid w:val="004E32CF"/>
    <w:rsid w:val="00500D8E"/>
    <w:rsid w:val="005048C4"/>
    <w:rsid w:val="00527ECA"/>
    <w:rsid w:val="005339EA"/>
    <w:rsid w:val="00564440"/>
    <w:rsid w:val="0056622B"/>
    <w:rsid w:val="00591631"/>
    <w:rsid w:val="00597C14"/>
    <w:rsid w:val="005B3150"/>
    <w:rsid w:val="005D50B2"/>
    <w:rsid w:val="005E7F7A"/>
    <w:rsid w:val="00607EC6"/>
    <w:rsid w:val="00612BCA"/>
    <w:rsid w:val="006167AC"/>
    <w:rsid w:val="006168BB"/>
    <w:rsid w:val="0065210C"/>
    <w:rsid w:val="0066117C"/>
    <w:rsid w:val="00670331"/>
    <w:rsid w:val="00680223"/>
    <w:rsid w:val="00680C32"/>
    <w:rsid w:val="006C30C4"/>
    <w:rsid w:val="006C3F20"/>
    <w:rsid w:val="006D3586"/>
    <w:rsid w:val="006E2F1C"/>
    <w:rsid w:val="006E4805"/>
    <w:rsid w:val="006F35F9"/>
    <w:rsid w:val="006F3672"/>
    <w:rsid w:val="006F7EF4"/>
    <w:rsid w:val="00707773"/>
    <w:rsid w:val="00715B10"/>
    <w:rsid w:val="007377F2"/>
    <w:rsid w:val="007725E2"/>
    <w:rsid w:val="007C180F"/>
    <w:rsid w:val="007D793C"/>
    <w:rsid w:val="007E3CE9"/>
    <w:rsid w:val="007E7640"/>
    <w:rsid w:val="007F4A84"/>
    <w:rsid w:val="00810516"/>
    <w:rsid w:val="00821515"/>
    <w:rsid w:val="00826766"/>
    <w:rsid w:val="0082739C"/>
    <w:rsid w:val="0084158B"/>
    <w:rsid w:val="00843C62"/>
    <w:rsid w:val="00856A24"/>
    <w:rsid w:val="008607AD"/>
    <w:rsid w:val="00861D79"/>
    <w:rsid w:val="00873098"/>
    <w:rsid w:val="008850F0"/>
    <w:rsid w:val="008A17BE"/>
    <w:rsid w:val="008B679F"/>
    <w:rsid w:val="008B7349"/>
    <w:rsid w:val="008C4463"/>
    <w:rsid w:val="008D5D2A"/>
    <w:rsid w:val="008D61BB"/>
    <w:rsid w:val="008E4B7E"/>
    <w:rsid w:val="00902908"/>
    <w:rsid w:val="00930281"/>
    <w:rsid w:val="00933196"/>
    <w:rsid w:val="0093395C"/>
    <w:rsid w:val="00940910"/>
    <w:rsid w:val="009450FF"/>
    <w:rsid w:val="00952BB8"/>
    <w:rsid w:val="00954E1C"/>
    <w:rsid w:val="00971A17"/>
    <w:rsid w:val="0097691A"/>
    <w:rsid w:val="00995B0E"/>
    <w:rsid w:val="009A5505"/>
    <w:rsid w:val="009E17CD"/>
    <w:rsid w:val="00A01BB2"/>
    <w:rsid w:val="00A12844"/>
    <w:rsid w:val="00A128E8"/>
    <w:rsid w:val="00A15EF9"/>
    <w:rsid w:val="00A24A28"/>
    <w:rsid w:val="00A53B09"/>
    <w:rsid w:val="00A7433A"/>
    <w:rsid w:val="00A9703D"/>
    <w:rsid w:val="00AA1B5A"/>
    <w:rsid w:val="00AA23F6"/>
    <w:rsid w:val="00AD144B"/>
    <w:rsid w:val="00B11947"/>
    <w:rsid w:val="00B156F2"/>
    <w:rsid w:val="00B21AAA"/>
    <w:rsid w:val="00B34012"/>
    <w:rsid w:val="00B371C3"/>
    <w:rsid w:val="00B61E1C"/>
    <w:rsid w:val="00B667D5"/>
    <w:rsid w:val="00B8772A"/>
    <w:rsid w:val="00B878B6"/>
    <w:rsid w:val="00B93577"/>
    <w:rsid w:val="00B94594"/>
    <w:rsid w:val="00B95616"/>
    <w:rsid w:val="00B96669"/>
    <w:rsid w:val="00B97992"/>
    <w:rsid w:val="00BB60C4"/>
    <w:rsid w:val="00BE1B2D"/>
    <w:rsid w:val="00BF1747"/>
    <w:rsid w:val="00BF3895"/>
    <w:rsid w:val="00C23A60"/>
    <w:rsid w:val="00C40ADB"/>
    <w:rsid w:val="00C4503C"/>
    <w:rsid w:val="00C509AC"/>
    <w:rsid w:val="00C55632"/>
    <w:rsid w:val="00C575FB"/>
    <w:rsid w:val="00C639D5"/>
    <w:rsid w:val="00C64CC0"/>
    <w:rsid w:val="00C67DB8"/>
    <w:rsid w:val="00C9494F"/>
    <w:rsid w:val="00CB6223"/>
    <w:rsid w:val="00CC17AD"/>
    <w:rsid w:val="00CC7287"/>
    <w:rsid w:val="00CD08E8"/>
    <w:rsid w:val="00CF740E"/>
    <w:rsid w:val="00D05FAC"/>
    <w:rsid w:val="00D34470"/>
    <w:rsid w:val="00D34ECF"/>
    <w:rsid w:val="00D4049F"/>
    <w:rsid w:val="00D40525"/>
    <w:rsid w:val="00D4501F"/>
    <w:rsid w:val="00D570CD"/>
    <w:rsid w:val="00D802DF"/>
    <w:rsid w:val="00D9284E"/>
    <w:rsid w:val="00D938EC"/>
    <w:rsid w:val="00D9578A"/>
    <w:rsid w:val="00DA1210"/>
    <w:rsid w:val="00DB4F33"/>
    <w:rsid w:val="00DE7925"/>
    <w:rsid w:val="00E151DE"/>
    <w:rsid w:val="00E34FBE"/>
    <w:rsid w:val="00E77EB3"/>
    <w:rsid w:val="00E87334"/>
    <w:rsid w:val="00E911FF"/>
    <w:rsid w:val="00E97FC1"/>
    <w:rsid w:val="00EA1E2A"/>
    <w:rsid w:val="00EA4E58"/>
    <w:rsid w:val="00EC1B0C"/>
    <w:rsid w:val="00ED2434"/>
    <w:rsid w:val="00F00020"/>
    <w:rsid w:val="00F133CF"/>
    <w:rsid w:val="00F13D0C"/>
    <w:rsid w:val="00F21DC5"/>
    <w:rsid w:val="00F4246B"/>
    <w:rsid w:val="00F66C1F"/>
    <w:rsid w:val="00F80222"/>
    <w:rsid w:val="00F86F8A"/>
    <w:rsid w:val="00F90BA3"/>
    <w:rsid w:val="00FB7F9F"/>
    <w:rsid w:val="00FC395D"/>
    <w:rsid w:val="00FC54B8"/>
    <w:rsid w:val="00FE184E"/>
    <w:rsid w:val="00FE370C"/>
    <w:rsid w:val="00FE7355"/>
    <w:rsid w:val="00FF788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A4D947"/>
  <w15:docId w15:val="{22BC0FE9-C450-4AD6-980E-799CB87CE7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3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92DB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92DB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6D3586"/>
    <w:pPr>
      <w:spacing w:before="100" w:beforeAutospacing="1" w:after="100" w:afterAutospacing="1" w:line="240" w:lineRule="auto"/>
    </w:pPr>
    <w:rPr>
      <w:rFonts w:ascii="Times New Roman" w:eastAsia="Times New Roman" w:hAnsi="Times New Roman" w:cs="Times New Roman"/>
      <w:sz w:val="24"/>
      <w:szCs w:val="24"/>
    </w:rPr>
  </w:style>
  <w:style w:type="character" w:styleId="CommentReference">
    <w:name w:val="annotation reference"/>
    <w:basedOn w:val="DefaultParagraphFont"/>
    <w:uiPriority w:val="99"/>
    <w:semiHidden/>
    <w:unhideWhenUsed/>
    <w:rsid w:val="00062BC6"/>
    <w:rPr>
      <w:sz w:val="16"/>
      <w:szCs w:val="16"/>
    </w:rPr>
  </w:style>
  <w:style w:type="paragraph" w:styleId="CommentText">
    <w:name w:val="annotation text"/>
    <w:basedOn w:val="Normal"/>
    <w:link w:val="CommentTextChar"/>
    <w:uiPriority w:val="99"/>
    <w:semiHidden/>
    <w:unhideWhenUsed/>
    <w:rsid w:val="00062BC6"/>
    <w:pPr>
      <w:spacing w:line="240" w:lineRule="auto"/>
    </w:pPr>
    <w:rPr>
      <w:sz w:val="20"/>
      <w:szCs w:val="20"/>
    </w:rPr>
  </w:style>
  <w:style w:type="character" w:customStyle="1" w:styleId="CommentTextChar">
    <w:name w:val="Comment Text Char"/>
    <w:basedOn w:val="DefaultParagraphFont"/>
    <w:link w:val="CommentText"/>
    <w:uiPriority w:val="99"/>
    <w:semiHidden/>
    <w:rsid w:val="00062BC6"/>
    <w:rPr>
      <w:sz w:val="20"/>
      <w:szCs w:val="20"/>
    </w:rPr>
  </w:style>
  <w:style w:type="paragraph" w:styleId="CommentSubject">
    <w:name w:val="annotation subject"/>
    <w:basedOn w:val="CommentText"/>
    <w:next w:val="CommentText"/>
    <w:link w:val="CommentSubjectChar"/>
    <w:uiPriority w:val="99"/>
    <w:semiHidden/>
    <w:unhideWhenUsed/>
    <w:rsid w:val="00062BC6"/>
    <w:rPr>
      <w:b/>
      <w:bCs/>
    </w:rPr>
  </w:style>
  <w:style w:type="character" w:customStyle="1" w:styleId="CommentSubjectChar">
    <w:name w:val="Comment Subject Char"/>
    <w:basedOn w:val="CommentTextChar"/>
    <w:link w:val="CommentSubject"/>
    <w:uiPriority w:val="99"/>
    <w:semiHidden/>
    <w:rsid w:val="00062BC6"/>
    <w:rPr>
      <w:b/>
      <w:bCs/>
      <w:sz w:val="20"/>
      <w:szCs w:val="20"/>
    </w:rPr>
  </w:style>
  <w:style w:type="paragraph" w:styleId="BalloonText">
    <w:name w:val="Balloon Text"/>
    <w:basedOn w:val="Normal"/>
    <w:link w:val="BalloonTextChar"/>
    <w:uiPriority w:val="99"/>
    <w:semiHidden/>
    <w:unhideWhenUsed/>
    <w:rsid w:val="00062BC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62BC6"/>
    <w:rPr>
      <w:rFonts w:ascii="Segoe UI" w:hAnsi="Segoe UI" w:cs="Segoe UI"/>
      <w:sz w:val="18"/>
      <w:szCs w:val="18"/>
    </w:rPr>
  </w:style>
  <w:style w:type="character" w:styleId="Hyperlink">
    <w:name w:val="Hyperlink"/>
    <w:basedOn w:val="DefaultParagraphFont"/>
    <w:uiPriority w:val="99"/>
    <w:unhideWhenUsed/>
    <w:rsid w:val="00F80222"/>
    <w:rPr>
      <w:color w:val="0563C1" w:themeColor="hyperlink"/>
      <w:u w:val="single"/>
    </w:rPr>
  </w:style>
  <w:style w:type="paragraph" w:styleId="Title">
    <w:name w:val="Title"/>
    <w:basedOn w:val="Normal"/>
    <w:next w:val="Normal"/>
    <w:link w:val="TitleChar"/>
    <w:uiPriority w:val="10"/>
    <w:qFormat/>
    <w:rsid w:val="006E480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E4805"/>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292DB3"/>
    <w:rPr>
      <w:rFonts w:asciiTheme="majorHAnsi" w:eastAsiaTheme="majorEastAsia" w:hAnsiTheme="majorHAnsi" w:cstheme="majorBidi"/>
      <w:color w:val="2F5496" w:themeColor="accent1" w:themeShade="BF"/>
      <w:sz w:val="32"/>
      <w:szCs w:val="32"/>
    </w:rPr>
  </w:style>
  <w:style w:type="paragraph" w:styleId="Revision">
    <w:name w:val="Revision"/>
    <w:hidden/>
    <w:uiPriority w:val="99"/>
    <w:semiHidden/>
    <w:rsid w:val="00292DB3"/>
    <w:pPr>
      <w:spacing w:after="0" w:line="240" w:lineRule="auto"/>
    </w:pPr>
  </w:style>
  <w:style w:type="character" w:customStyle="1" w:styleId="Heading2Char">
    <w:name w:val="Heading 2 Char"/>
    <w:basedOn w:val="DefaultParagraphFont"/>
    <w:link w:val="Heading2"/>
    <w:uiPriority w:val="9"/>
    <w:rsid w:val="00292DB3"/>
    <w:rPr>
      <w:rFonts w:asciiTheme="majorHAnsi" w:eastAsiaTheme="majorEastAsia" w:hAnsiTheme="majorHAnsi" w:cstheme="majorBidi"/>
      <w:color w:val="2F5496" w:themeColor="accent1" w:themeShade="BF"/>
      <w:sz w:val="26"/>
      <w:szCs w:val="26"/>
    </w:rPr>
  </w:style>
  <w:style w:type="table" w:styleId="TableGrid">
    <w:name w:val="Table Grid"/>
    <w:basedOn w:val="TableNormal"/>
    <w:uiPriority w:val="39"/>
    <w:rsid w:val="00954E1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954E1C"/>
    <w:pPr>
      <w:keepNext/>
      <w:spacing w:after="200" w:line="240" w:lineRule="auto"/>
    </w:pPr>
    <w:rPr>
      <w:i/>
      <w:iCs/>
      <w:color w:val="44546A" w:themeColor="text2"/>
      <w:sz w:val="24"/>
      <w:szCs w:val="24"/>
    </w:rPr>
  </w:style>
  <w:style w:type="character" w:customStyle="1" w:styleId="UnresolvedMention1">
    <w:name w:val="Unresolved Mention1"/>
    <w:basedOn w:val="DefaultParagraphFont"/>
    <w:uiPriority w:val="99"/>
    <w:semiHidden/>
    <w:unhideWhenUsed/>
    <w:rsid w:val="0031430F"/>
    <w:rPr>
      <w:color w:val="605E5C"/>
      <w:shd w:val="clear" w:color="auto" w:fill="E1DFDD"/>
    </w:rPr>
  </w:style>
  <w:style w:type="character" w:styleId="FollowedHyperlink">
    <w:name w:val="FollowedHyperlink"/>
    <w:basedOn w:val="DefaultParagraphFont"/>
    <w:uiPriority w:val="99"/>
    <w:semiHidden/>
    <w:unhideWhenUsed/>
    <w:rsid w:val="009E17CD"/>
    <w:rPr>
      <w:color w:val="954F72" w:themeColor="followedHyperlink"/>
      <w:u w:val="single"/>
    </w:rPr>
  </w:style>
  <w:style w:type="paragraph" w:styleId="Header">
    <w:name w:val="header"/>
    <w:basedOn w:val="Normal"/>
    <w:link w:val="HeaderChar"/>
    <w:uiPriority w:val="99"/>
    <w:unhideWhenUsed/>
    <w:rsid w:val="00A12844"/>
    <w:pPr>
      <w:tabs>
        <w:tab w:val="center" w:pos="4680"/>
        <w:tab w:val="right" w:pos="9360"/>
      </w:tabs>
      <w:spacing w:after="0" w:line="240" w:lineRule="auto"/>
    </w:pPr>
  </w:style>
  <w:style w:type="character" w:customStyle="1" w:styleId="HeaderChar">
    <w:name w:val="Header Char"/>
    <w:basedOn w:val="DefaultParagraphFont"/>
    <w:link w:val="Header"/>
    <w:uiPriority w:val="99"/>
    <w:rsid w:val="00A12844"/>
  </w:style>
  <w:style w:type="paragraph" w:styleId="Footer">
    <w:name w:val="footer"/>
    <w:basedOn w:val="Normal"/>
    <w:link w:val="FooterChar"/>
    <w:uiPriority w:val="99"/>
    <w:unhideWhenUsed/>
    <w:rsid w:val="00A12844"/>
    <w:pPr>
      <w:tabs>
        <w:tab w:val="center" w:pos="4680"/>
        <w:tab w:val="right" w:pos="9360"/>
      </w:tabs>
      <w:spacing w:after="0" w:line="240" w:lineRule="auto"/>
    </w:pPr>
  </w:style>
  <w:style w:type="character" w:customStyle="1" w:styleId="FooterChar">
    <w:name w:val="Footer Char"/>
    <w:basedOn w:val="DefaultParagraphFont"/>
    <w:link w:val="Footer"/>
    <w:uiPriority w:val="99"/>
    <w:rsid w:val="00A1284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256826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microsoft.com/office/2011/relationships/commentsExtended" Target="commentsExtended.xml"/><Relationship Id="rId13" Type="http://schemas.openxmlformats.org/officeDocument/2006/relationships/image" Target="media/image4.tiff"/><Relationship Id="rId18" Type="http://schemas.openxmlformats.org/officeDocument/2006/relationships/image" Target="media/image9.tiff"/><Relationship Id="rId26" Type="http://schemas.openxmlformats.org/officeDocument/2006/relationships/image" Target="media/image17.png"/><Relationship Id="rId39" Type="http://schemas.microsoft.com/office/2011/relationships/people" Target="people.xml"/><Relationship Id="rId3" Type="http://schemas.openxmlformats.org/officeDocument/2006/relationships/settings" Target="settings.xml"/><Relationship Id="rId21" Type="http://schemas.openxmlformats.org/officeDocument/2006/relationships/image" Target="media/image12.jpeg"/><Relationship Id="rId34" Type="http://schemas.openxmlformats.org/officeDocument/2006/relationships/image" Target="media/image23.gif"/><Relationship Id="rId7" Type="http://schemas.openxmlformats.org/officeDocument/2006/relationships/comments" Target="comments.xml"/><Relationship Id="rId12" Type="http://schemas.openxmlformats.org/officeDocument/2006/relationships/image" Target="media/image3.tiff"/><Relationship Id="rId17" Type="http://schemas.openxmlformats.org/officeDocument/2006/relationships/image" Target="media/image8.tiff"/><Relationship Id="rId25" Type="http://schemas.openxmlformats.org/officeDocument/2006/relationships/image" Target="media/image16.png"/><Relationship Id="rId33" Type="http://schemas.openxmlformats.org/officeDocument/2006/relationships/chart" Target="charts/chart1.xml"/><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7.tiff"/><Relationship Id="rId20" Type="http://schemas.openxmlformats.org/officeDocument/2006/relationships/image" Target="media/image11.jpe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2.tiff"/><Relationship Id="rId24" Type="http://schemas.openxmlformats.org/officeDocument/2006/relationships/image" Target="media/image15.png"/><Relationship Id="rId32" Type="http://schemas.openxmlformats.org/officeDocument/2006/relationships/hyperlink" Target="https://www.ncbi.nlm.nih.gov/pmc/articles/PMC5737464/" TargetMode="External"/><Relationship Id="rId37" Type="http://schemas.openxmlformats.org/officeDocument/2006/relationships/header" Target="header2.xml"/><Relationship Id="rId40"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6.tiff"/><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footer" Target="footer1.xml"/><Relationship Id="rId10" Type="http://schemas.openxmlformats.org/officeDocument/2006/relationships/image" Target="media/image1.tiff"/><Relationship Id="rId19" Type="http://schemas.openxmlformats.org/officeDocument/2006/relationships/image" Target="media/image10.tiff"/><Relationship Id="rId31" Type="http://schemas.openxmlformats.org/officeDocument/2006/relationships/image" Target="media/image22.png"/><Relationship Id="rId4" Type="http://schemas.openxmlformats.org/officeDocument/2006/relationships/webSettings" Target="webSettings.xml"/><Relationship Id="rId9" Type="http://schemas.microsoft.com/office/2016/09/relationships/commentsIds" Target="commentsIds.xml"/><Relationship Id="rId14" Type="http://schemas.openxmlformats.org/officeDocument/2006/relationships/image" Target="media/image5.tiff"/><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header" Target="header1.xml"/></Relationships>
</file>

<file path=word/charts/_rels/chart1.xml.rels><?xml version="1.0" encoding="UTF-8" standalone="yes"?>
<Relationships xmlns="http://schemas.openxmlformats.org/package/2006/relationships"><Relationship Id="rId1" Type="http://schemas.openxmlformats.org/officeDocument/2006/relationships/oleObject" Target="file:///C:\Users\Jocelyn\Downloads\spectrum_sample.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Sample SPD (0,125)</a:t>
            </a:r>
          </a:p>
        </c:rich>
      </c:tx>
      <c:overlay val="0"/>
      <c:spPr>
        <a:noFill/>
        <a:ln>
          <a:noFill/>
        </a:ln>
        <a:effectLst/>
      </c:spPr>
    </c:title>
    <c:autoTitleDeleted val="0"/>
    <c:plotArea>
      <c:layout>
        <c:manualLayout>
          <c:layoutTarget val="inner"/>
          <c:xMode val="edge"/>
          <c:yMode val="edge"/>
          <c:x val="0.16348381452318461"/>
          <c:y val="0.18560185185185188"/>
          <c:w val="0.78696062992125981"/>
          <c:h val="0.62271617089530473"/>
        </c:manualLayout>
      </c:layout>
      <c:scatterChart>
        <c:scatterStyle val="lineMarker"/>
        <c:varyColors val="0"/>
        <c:ser>
          <c:idx val="0"/>
          <c:order val="0"/>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[spectrum_sample.xlsx]Sheet2!$A$1:$A$41</c:f>
              <c:numCache>
                <c:formatCode>General</c:formatCode>
                <c:ptCount val="41"/>
                <c:pt idx="0">
                  <c:v>380</c:v>
                </c:pt>
                <c:pt idx="1">
                  <c:v>390</c:v>
                </c:pt>
                <c:pt idx="2">
                  <c:v>400</c:v>
                </c:pt>
                <c:pt idx="3">
                  <c:v>410</c:v>
                </c:pt>
                <c:pt idx="4">
                  <c:v>420</c:v>
                </c:pt>
                <c:pt idx="5">
                  <c:v>430</c:v>
                </c:pt>
                <c:pt idx="6">
                  <c:v>440</c:v>
                </c:pt>
                <c:pt idx="7">
                  <c:v>450</c:v>
                </c:pt>
                <c:pt idx="8">
                  <c:v>460</c:v>
                </c:pt>
                <c:pt idx="9">
                  <c:v>470</c:v>
                </c:pt>
                <c:pt idx="10">
                  <c:v>480</c:v>
                </c:pt>
                <c:pt idx="11">
                  <c:v>490</c:v>
                </c:pt>
                <c:pt idx="12">
                  <c:v>500</c:v>
                </c:pt>
                <c:pt idx="13">
                  <c:v>510</c:v>
                </c:pt>
                <c:pt idx="14">
                  <c:v>520</c:v>
                </c:pt>
                <c:pt idx="15">
                  <c:v>530</c:v>
                </c:pt>
                <c:pt idx="16">
                  <c:v>540</c:v>
                </c:pt>
                <c:pt idx="17">
                  <c:v>550</c:v>
                </c:pt>
                <c:pt idx="18">
                  <c:v>560</c:v>
                </c:pt>
                <c:pt idx="19">
                  <c:v>570</c:v>
                </c:pt>
                <c:pt idx="20">
                  <c:v>580</c:v>
                </c:pt>
                <c:pt idx="21">
                  <c:v>590</c:v>
                </c:pt>
                <c:pt idx="22">
                  <c:v>600</c:v>
                </c:pt>
                <c:pt idx="23">
                  <c:v>610</c:v>
                </c:pt>
                <c:pt idx="24">
                  <c:v>620</c:v>
                </c:pt>
                <c:pt idx="25">
                  <c:v>630</c:v>
                </c:pt>
                <c:pt idx="26">
                  <c:v>640</c:v>
                </c:pt>
                <c:pt idx="27">
                  <c:v>650</c:v>
                </c:pt>
                <c:pt idx="28">
                  <c:v>660</c:v>
                </c:pt>
                <c:pt idx="29">
                  <c:v>670</c:v>
                </c:pt>
                <c:pt idx="30">
                  <c:v>680</c:v>
                </c:pt>
                <c:pt idx="31">
                  <c:v>690</c:v>
                </c:pt>
                <c:pt idx="32">
                  <c:v>700</c:v>
                </c:pt>
                <c:pt idx="33">
                  <c:v>710</c:v>
                </c:pt>
                <c:pt idx="34">
                  <c:v>720</c:v>
                </c:pt>
                <c:pt idx="35">
                  <c:v>730</c:v>
                </c:pt>
                <c:pt idx="36">
                  <c:v>740</c:v>
                </c:pt>
                <c:pt idx="37">
                  <c:v>750</c:v>
                </c:pt>
                <c:pt idx="38">
                  <c:v>760</c:v>
                </c:pt>
                <c:pt idx="39">
                  <c:v>770</c:v>
                </c:pt>
                <c:pt idx="40">
                  <c:v>780</c:v>
                </c:pt>
              </c:numCache>
            </c:numRef>
          </c:xVal>
          <c:yVal>
            <c:numRef>
              <c:f>[spectrum_sample.xlsx]Sheet2!$B$1:$B$41</c:f>
              <c:numCache>
                <c:formatCode>General</c:formatCode>
                <c:ptCount val="41"/>
                <c:pt idx="0">
                  <c:v>13860</c:v>
                </c:pt>
                <c:pt idx="1">
                  <c:v>360</c:v>
                </c:pt>
                <c:pt idx="2">
                  <c:v>776</c:v>
                </c:pt>
                <c:pt idx="3">
                  <c:v>2432</c:v>
                </c:pt>
                <c:pt idx="4">
                  <c:v>4040</c:v>
                </c:pt>
                <c:pt idx="5">
                  <c:v>5928</c:v>
                </c:pt>
                <c:pt idx="6">
                  <c:v>5944</c:v>
                </c:pt>
                <c:pt idx="7">
                  <c:v>8896</c:v>
                </c:pt>
                <c:pt idx="8">
                  <c:v>8648</c:v>
                </c:pt>
                <c:pt idx="9">
                  <c:v>13068</c:v>
                </c:pt>
                <c:pt idx="10">
                  <c:v>13068</c:v>
                </c:pt>
                <c:pt idx="11">
                  <c:v>16540</c:v>
                </c:pt>
                <c:pt idx="12">
                  <c:v>16892</c:v>
                </c:pt>
                <c:pt idx="13">
                  <c:v>19260</c:v>
                </c:pt>
                <c:pt idx="14">
                  <c:v>19708</c:v>
                </c:pt>
                <c:pt idx="15">
                  <c:v>18480</c:v>
                </c:pt>
                <c:pt idx="16">
                  <c:v>18672</c:v>
                </c:pt>
                <c:pt idx="17">
                  <c:v>18608</c:v>
                </c:pt>
                <c:pt idx="18">
                  <c:v>19900</c:v>
                </c:pt>
                <c:pt idx="19">
                  <c:v>25040</c:v>
                </c:pt>
                <c:pt idx="20">
                  <c:v>23712</c:v>
                </c:pt>
                <c:pt idx="21">
                  <c:v>29376</c:v>
                </c:pt>
                <c:pt idx="22">
                  <c:v>29964</c:v>
                </c:pt>
                <c:pt idx="23">
                  <c:v>28724</c:v>
                </c:pt>
                <c:pt idx="24">
                  <c:v>28872</c:v>
                </c:pt>
                <c:pt idx="25">
                  <c:v>27160</c:v>
                </c:pt>
                <c:pt idx="26">
                  <c:v>26780</c:v>
                </c:pt>
                <c:pt idx="27">
                  <c:v>24296</c:v>
                </c:pt>
                <c:pt idx="28">
                  <c:v>23556</c:v>
                </c:pt>
                <c:pt idx="29">
                  <c:v>18284</c:v>
                </c:pt>
                <c:pt idx="30">
                  <c:v>19032</c:v>
                </c:pt>
                <c:pt idx="31">
                  <c:v>18728</c:v>
                </c:pt>
                <c:pt idx="32">
                  <c:v>18696</c:v>
                </c:pt>
                <c:pt idx="33">
                  <c:v>14080</c:v>
                </c:pt>
                <c:pt idx="34">
                  <c:v>13472</c:v>
                </c:pt>
                <c:pt idx="35">
                  <c:v>10436</c:v>
                </c:pt>
                <c:pt idx="36">
                  <c:v>10496</c:v>
                </c:pt>
                <c:pt idx="37">
                  <c:v>6188</c:v>
                </c:pt>
                <c:pt idx="38">
                  <c:v>6368</c:v>
                </c:pt>
                <c:pt idx="39">
                  <c:v>4088</c:v>
                </c:pt>
                <c:pt idx="40">
                  <c:v>3860</c:v>
                </c:pt>
              </c:numCache>
            </c:numRef>
          </c:yVal>
          <c:smooth val="0"/>
          <c:extLst>
            <c:ext xmlns:c16="http://schemas.microsoft.com/office/drawing/2014/chart" uri="{C3380CC4-5D6E-409C-BE32-E72D297353CC}">
              <c16:uniqueId val="{00000000-1B78-43E0-919E-1174D660699D}"/>
            </c:ext>
          </c:extLst>
        </c:ser>
        <c:dLbls>
          <c:showLegendKey val="0"/>
          <c:showVal val="0"/>
          <c:showCatName val="0"/>
          <c:showSerName val="0"/>
          <c:showPercent val="0"/>
          <c:showBubbleSize val="0"/>
        </c:dLbls>
        <c:axId val="154503424"/>
        <c:axId val="156169728"/>
      </c:scatterChart>
      <c:valAx>
        <c:axId val="154503424"/>
        <c:scaling>
          <c:orientation val="minMax"/>
          <c:min val="30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Wavelength (nm)</a:t>
                </a:r>
              </a:p>
            </c:rich>
          </c:tx>
          <c:overlay val="0"/>
          <c:spPr>
            <a:noFill/>
            <a:ln>
              <a:noFill/>
            </a:ln>
            <a:effectLst/>
          </c:spPr>
        </c:title>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6169728"/>
        <c:crosses val="autoZero"/>
        <c:crossBetween val="midCat"/>
      </c:valAx>
      <c:valAx>
        <c:axId val="15616972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y ∝ L</a:t>
                </a:r>
              </a:p>
            </c:rich>
          </c:tx>
          <c:overlay val="0"/>
          <c:spPr>
            <a:noFill/>
            <a:ln>
              <a:noFill/>
            </a:ln>
            <a:effectLst/>
          </c:spPr>
        </c:title>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4503424"/>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1381107-78E2-4BC3-AE25-91B9D85F40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3060</TotalTime>
  <Pages>14</Pages>
  <Words>5478</Words>
  <Characters>31226</Characters>
  <Application>Microsoft Office Word</Application>
  <DocSecurity>0</DocSecurity>
  <Lines>260</Lines>
  <Paragraphs>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36631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Jocelyn Liu</dc:creator>
  <cp:lastModifiedBy>Jocelyn Liu</cp:lastModifiedBy>
  <cp:revision>12</cp:revision>
  <cp:lastPrinted>2018-07-17T19:04:00Z</cp:lastPrinted>
  <dcterms:created xsi:type="dcterms:W3CDTF">2018-07-20T19:23:00Z</dcterms:created>
  <dcterms:modified xsi:type="dcterms:W3CDTF">2018-07-23T00:26:00Z</dcterms:modified>
</cp:coreProperties>
</file>